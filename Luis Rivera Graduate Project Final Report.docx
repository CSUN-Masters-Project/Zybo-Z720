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CE50E" w14:textId="77777777" w:rsidR="00F94AF7" w:rsidRPr="00BA311D" w:rsidRDefault="00F94AF7" w:rsidP="00F94AF7">
      <w:pPr>
        <w:pStyle w:val="BodyText"/>
        <w:spacing w:before="34"/>
        <w:ind w:left="1385" w:right="2100"/>
        <w:jc w:val="center"/>
      </w:pPr>
      <w:r w:rsidRPr="00BA311D">
        <w:rPr>
          <w:spacing w:val="-3"/>
        </w:rPr>
        <w:t>CALIFORNIA</w:t>
      </w:r>
      <w:r w:rsidRPr="00BA311D">
        <w:rPr>
          <w:spacing w:val="-12"/>
        </w:rPr>
        <w:t xml:space="preserve"> </w:t>
      </w:r>
      <w:r w:rsidRPr="00BA311D">
        <w:rPr>
          <w:spacing w:val="-3"/>
        </w:rPr>
        <w:t>STATE UNIVERSITY,</w:t>
      </w:r>
      <w:r w:rsidRPr="00BA311D">
        <w:rPr>
          <w:spacing w:val="-2"/>
        </w:rPr>
        <w:t xml:space="preserve"> NORTHRIDGE</w:t>
      </w:r>
    </w:p>
    <w:p w14:paraId="0B0C3037" w14:textId="4A5D9703" w:rsidR="00F94AF7" w:rsidRPr="00BA311D" w:rsidRDefault="00F94AF7" w:rsidP="00F94AF7">
      <w:pPr>
        <w:pStyle w:val="BodyText"/>
        <w:spacing w:before="0"/>
      </w:pPr>
    </w:p>
    <w:p w14:paraId="6DA2778F" w14:textId="77777777" w:rsidR="00F94AF7" w:rsidRPr="00BA311D" w:rsidRDefault="00F94AF7" w:rsidP="00F94AF7">
      <w:pPr>
        <w:pStyle w:val="BodyText"/>
        <w:spacing w:before="0"/>
      </w:pPr>
    </w:p>
    <w:p w14:paraId="0CD19107" w14:textId="77777777" w:rsidR="00F94AF7" w:rsidRPr="00BA311D" w:rsidRDefault="00F94AF7" w:rsidP="00F94AF7">
      <w:pPr>
        <w:pStyle w:val="BodyText"/>
        <w:spacing w:before="0"/>
      </w:pPr>
    </w:p>
    <w:p w14:paraId="5EB5788E" w14:textId="77777777" w:rsidR="00F94AF7" w:rsidRPr="00BA311D" w:rsidRDefault="00F94AF7" w:rsidP="00F94AF7">
      <w:pPr>
        <w:pStyle w:val="BodyText"/>
        <w:spacing w:before="0"/>
      </w:pPr>
    </w:p>
    <w:p w14:paraId="72DED692" w14:textId="77777777" w:rsidR="00F94AF7" w:rsidRPr="00BA311D" w:rsidRDefault="00F94AF7" w:rsidP="00F94AF7">
      <w:pPr>
        <w:pStyle w:val="BodyText"/>
        <w:spacing w:before="0"/>
      </w:pPr>
    </w:p>
    <w:p w14:paraId="69DA89F6" w14:textId="77777777" w:rsidR="00F94AF7" w:rsidRPr="00BA311D" w:rsidRDefault="00F94AF7" w:rsidP="00F94AF7">
      <w:pPr>
        <w:pStyle w:val="BodyText"/>
        <w:spacing w:before="0"/>
      </w:pPr>
    </w:p>
    <w:p w14:paraId="7FEB83FF" w14:textId="77777777" w:rsidR="00F94AF7" w:rsidRPr="00BA311D" w:rsidRDefault="00F94AF7" w:rsidP="00F94AF7">
      <w:pPr>
        <w:pStyle w:val="BodyText"/>
        <w:spacing w:before="0"/>
      </w:pPr>
    </w:p>
    <w:p w14:paraId="0933C17B" w14:textId="77777777" w:rsidR="00F94AF7" w:rsidRPr="00BA311D" w:rsidRDefault="00F94AF7" w:rsidP="00F94AF7">
      <w:pPr>
        <w:pStyle w:val="BodyText"/>
        <w:spacing w:before="0"/>
      </w:pPr>
    </w:p>
    <w:p w14:paraId="21923845" w14:textId="77777777" w:rsidR="00F94AF7" w:rsidRPr="00BA311D" w:rsidRDefault="00F94AF7" w:rsidP="00F94AF7">
      <w:pPr>
        <w:pStyle w:val="BodyText"/>
        <w:spacing w:before="3"/>
      </w:pPr>
    </w:p>
    <w:p w14:paraId="698796EF" w14:textId="41C4A316" w:rsidR="00737F90" w:rsidRPr="00BA311D" w:rsidRDefault="00737F90" w:rsidP="00F94AF7">
      <w:pPr>
        <w:pStyle w:val="NormalWeb"/>
        <w:spacing w:before="0" w:beforeAutospacing="0" w:after="0" w:afterAutospacing="0"/>
        <w:ind w:left="2800" w:right="3514"/>
        <w:jc w:val="center"/>
        <w:rPr>
          <w:color w:val="000000"/>
        </w:rPr>
      </w:pPr>
      <w:bookmarkStart w:id="0" w:name="_Hlk115809642"/>
      <w:r w:rsidRPr="00BA311D">
        <w:rPr>
          <w:color w:val="000000"/>
        </w:rPr>
        <w:t>Biosignals Real-Time Measurement</w:t>
      </w:r>
    </w:p>
    <w:bookmarkEnd w:id="0"/>
    <w:p w14:paraId="75925B1F" w14:textId="77777777" w:rsidR="00F94AF7" w:rsidRPr="00BA311D" w:rsidRDefault="00F94AF7" w:rsidP="00F94AF7">
      <w:pPr>
        <w:pStyle w:val="BodyText"/>
        <w:spacing w:before="0"/>
      </w:pPr>
    </w:p>
    <w:p w14:paraId="0ABEACC0" w14:textId="77777777" w:rsidR="00F94AF7" w:rsidRPr="00BA311D" w:rsidRDefault="00F94AF7" w:rsidP="00F94AF7">
      <w:pPr>
        <w:pStyle w:val="BodyText"/>
        <w:spacing w:before="0"/>
      </w:pPr>
    </w:p>
    <w:p w14:paraId="4FF603C3" w14:textId="77777777" w:rsidR="00F94AF7" w:rsidRPr="00BA311D" w:rsidRDefault="00F94AF7" w:rsidP="00F94AF7">
      <w:pPr>
        <w:pStyle w:val="BodyText"/>
        <w:spacing w:before="0"/>
      </w:pPr>
    </w:p>
    <w:p w14:paraId="2BFB2AA8" w14:textId="77777777" w:rsidR="00F94AF7" w:rsidRPr="00BA311D" w:rsidRDefault="00F94AF7" w:rsidP="00F94AF7">
      <w:pPr>
        <w:pStyle w:val="BodyText"/>
        <w:spacing w:before="0"/>
      </w:pPr>
    </w:p>
    <w:p w14:paraId="5DA02833" w14:textId="77777777" w:rsidR="00F94AF7" w:rsidRPr="00BA311D" w:rsidRDefault="00F94AF7" w:rsidP="00F94AF7">
      <w:pPr>
        <w:pStyle w:val="BodyText"/>
        <w:spacing w:before="0"/>
      </w:pPr>
    </w:p>
    <w:p w14:paraId="64331D11" w14:textId="77777777" w:rsidR="00F94AF7" w:rsidRPr="00BA311D" w:rsidRDefault="00F94AF7" w:rsidP="00F94AF7">
      <w:pPr>
        <w:pStyle w:val="BodyText"/>
        <w:spacing w:before="0"/>
      </w:pPr>
    </w:p>
    <w:p w14:paraId="17EF0EA3" w14:textId="77777777" w:rsidR="00F94AF7" w:rsidRPr="00BA311D" w:rsidRDefault="00F94AF7" w:rsidP="00F94AF7">
      <w:pPr>
        <w:pStyle w:val="BodyText"/>
        <w:spacing w:before="0"/>
      </w:pPr>
    </w:p>
    <w:p w14:paraId="4911478D" w14:textId="77777777" w:rsidR="00F94AF7" w:rsidRPr="00BA311D" w:rsidRDefault="00F94AF7" w:rsidP="00F94AF7">
      <w:pPr>
        <w:pStyle w:val="BodyText"/>
        <w:spacing w:before="0"/>
      </w:pPr>
    </w:p>
    <w:p w14:paraId="36F2B8E0" w14:textId="77777777" w:rsidR="00F94AF7" w:rsidRPr="00BA311D" w:rsidRDefault="00F94AF7" w:rsidP="00F94AF7">
      <w:pPr>
        <w:pStyle w:val="BodyText"/>
        <w:spacing w:before="1"/>
      </w:pPr>
    </w:p>
    <w:p w14:paraId="3787E4BD" w14:textId="77777777" w:rsidR="00E83FB4" w:rsidRPr="00BA311D" w:rsidRDefault="00F94AF7" w:rsidP="00F94AF7">
      <w:pPr>
        <w:pStyle w:val="BodyText"/>
        <w:spacing w:before="0" w:line="343" w:lineRule="auto"/>
        <w:ind w:left="1387" w:right="2100"/>
        <w:jc w:val="center"/>
      </w:pPr>
      <w:r w:rsidRPr="00BA311D">
        <w:rPr>
          <w:spacing w:val="-1"/>
        </w:rPr>
        <w:t xml:space="preserve">A graduate project submitted </w:t>
      </w:r>
      <w:r w:rsidRPr="00BA311D">
        <w:t xml:space="preserve">in partial fulfillment of the </w:t>
      </w:r>
    </w:p>
    <w:p w14:paraId="18AB3C40" w14:textId="4FE92D1B" w:rsidR="00F94AF7" w:rsidRPr="00BA311D" w:rsidRDefault="00E83FB4" w:rsidP="00F94AF7">
      <w:pPr>
        <w:pStyle w:val="BodyText"/>
        <w:spacing w:before="0" w:line="343" w:lineRule="auto"/>
        <w:ind w:left="1387" w:right="2100"/>
        <w:jc w:val="center"/>
      </w:pPr>
      <w:r w:rsidRPr="00BA311D">
        <w:t>r</w:t>
      </w:r>
      <w:r w:rsidR="00F94AF7" w:rsidRPr="00BA311D">
        <w:t>equirements</w:t>
      </w:r>
      <w:r w:rsidRPr="00BA311D">
        <w:t xml:space="preserve"> </w:t>
      </w:r>
      <w:r w:rsidR="00F94AF7" w:rsidRPr="00BA311D">
        <w:rPr>
          <w:spacing w:val="-57"/>
        </w:rPr>
        <w:t xml:space="preserve"> </w:t>
      </w:r>
      <w:r w:rsidRPr="00BA311D">
        <w:rPr>
          <w:spacing w:val="-57"/>
        </w:rPr>
        <w:t xml:space="preserve">   </w:t>
      </w:r>
      <w:r w:rsidR="00F94AF7" w:rsidRPr="00BA311D">
        <w:t>for</w:t>
      </w:r>
      <w:r w:rsidR="00F94AF7" w:rsidRPr="00BA311D">
        <w:rPr>
          <w:spacing w:val="-2"/>
        </w:rPr>
        <w:t xml:space="preserve"> </w:t>
      </w:r>
      <w:r w:rsidR="00F94AF7" w:rsidRPr="00BA311D">
        <w:t>the degree of</w:t>
      </w:r>
      <w:r w:rsidR="00F94AF7" w:rsidRPr="00BA311D">
        <w:rPr>
          <w:spacing w:val="-2"/>
        </w:rPr>
        <w:t xml:space="preserve"> </w:t>
      </w:r>
      <w:r w:rsidR="00F94AF7" w:rsidRPr="00BA311D">
        <w:t>Master of</w:t>
      </w:r>
      <w:r w:rsidR="00F94AF7" w:rsidRPr="00BA311D">
        <w:rPr>
          <w:spacing w:val="-1"/>
        </w:rPr>
        <w:t xml:space="preserve"> </w:t>
      </w:r>
      <w:r w:rsidR="00F94AF7" w:rsidRPr="00BA311D">
        <w:t>Science</w:t>
      </w:r>
      <w:r w:rsidR="00CF14F2" w:rsidRPr="00BA311D">
        <w:rPr>
          <w:spacing w:val="57"/>
        </w:rPr>
        <w:t xml:space="preserve"> </w:t>
      </w:r>
      <w:r w:rsidR="00F94AF7" w:rsidRPr="00BA311D">
        <w:t>in</w:t>
      </w:r>
      <w:r w:rsidR="00F94AF7" w:rsidRPr="00BA311D">
        <w:rPr>
          <w:spacing w:val="-1"/>
        </w:rPr>
        <w:t xml:space="preserve"> </w:t>
      </w:r>
      <w:r w:rsidR="00356325" w:rsidRPr="00BA311D">
        <w:t>Computer</w:t>
      </w:r>
      <w:r w:rsidR="00F94AF7" w:rsidRPr="00BA311D">
        <w:t xml:space="preserve"> Engineering</w:t>
      </w:r>
    </w:p>
    <w:p w14:paraId="7642F70F" w14:textId="020CE7D9" w:rsidR="00C31FC6" w:rsidRPr="00BA311D" w:rsidRDefault="00C31FC6" w:rsidP="00F94AF7">
      <w:pPr>
        <w:pStyle w:val="BodyText"/>
        <w:spacing w:before="0" w:line="343" w:lineRule="auto"/>
        <w:ind w:left="1387" w:right="2100"/>
        <w:jc w:val="center"/>
      </w:pPr>
    </w:p>
    <w:p w14:paraId="44272ACD" w14:textId="2DA1D271" w:rsidR="00C31FC6" w:rsidRPr="00BA311D" w:rsidRDefault="00C31FC6" w:rsidP="00F94AF7">
      <w:pPr>
        <w:pStyle w:val="BodyText"/>
        <w:spacing w:before="0" w:line="343" w:lineRule="auto"/>
        <w:ind w:left="1387" w:right="2100"/>
        <w:jc w:val="center"/>
      </w:pPr>
    </w:p>
    <w:p w14:paraId="34130CF9" w14:textId="59E570B7" w:rsidR="00C31FC6" w:rsidRPr="00BA311D" w:rsidRDefault="00C31FC6" w:rsidP="00F94AF7">
      <w:pPr>
        <w:pStyle w:val="BodyText"/>
        <w:spacing w:before="0" w:line="343" w:lineRule="auto"/>
        <w:ind w:left="1387" w:right="2100"/>
        <w:jc w:val="center"/>
      </w:pPr>
    </w:p>
    <w:p w14:paraId="52220887" w14:textId="7EADFA08" w:rsidR="00C31FC6" w:rsidRPr="00BA311D" w:rsidRDefault="00C31FC6" w:rsidP="00F94AF7">
      <w:pPr>
        <w:pStyle w:val="BodyText"/>
        <w:spacing w:before="0" w:line="343" w:lineRule="auto"/>
        <w:ind w:left="1387" w:right="2100"/>
        <w:jc w:val="center"/>
      </w:pPr>
    </w:p>
    <w:p w14:paraId="735E00AF" w14:textId="784D3C79" w:rsidR="00C31FC6" w:rsidRPr="00BA311D" w:rsidRDefault="00C31FC6" w:rsidP="00F94AF7">
      <w:pPr>
        <w:pStyle w:val="BodyText"/>
        <w:spacing w:before="0" w:line="343" w:lineRule="auto"/>
        <w:ind w:left="1387" w:right="2100"/>
        <w:jc w:val="center"/>
      </w:pPr>
    </w:p>
    <w:p w14:paraId="5CDC658C" w14:textId="2149A81A" w:rsidR="00C31FC6" w:rsidRPr="00BA311D" w:rsidRDefault="00C31FC6" w:rsidP="00C31FC6">
      <w:pPr>
        <w:pStyle w:val="BodyText"/>
        <w:spacing w:before="0" w:line="343" w:lineRule="auto"/>
        <w:ind w:left="1387" w:right="2100"/>
        <w:jc w:val="center"/>
      </w:pPr>
      <w:r w:rsidRPr="00BA311D">
        <w:t>By</w:t>
      </w:r>
    </w:p>
    <w:p w14:paraId="21C2A040" w14:textId="1938C041" w:rsidR="00C31FC6" w:rsidRPr="00BA311D" w:rsidRDefault="00C31FC6" w:rsidP="00C31FC6">
      <w:pPr>
        <w:pStyle w:val="BodyText"/>
        <w:spacing w:before="0" w:line="343" w:lineRule="auto"/>
        <w:ind w:left="1387" w:right="2100"/>
        <w:jc w:val="center"/>
      </w:pPr>
      <w:r w:rsidRPr="00BA311D">
        <w:t>Luis Rivera</w:t>
      </w:r>
    </w:p>
    <w:p w14:paraId="4615D462" w14:textId="77777777" w:rsidR="00C31FC6" w:rsidRPr="00BA311D" w:rsidRDefault="00C31FC6" w:rsidP="00F94AF7">
      <w:pPr>
        <w:pStyle w:val="BodyText"/>
        <w:spacing w:before="0" w:line="343" w:lineRule="auto"/>
        <w:ind w:left="1387" w:right="2100"/>
        <w:jc w:val="center"/>
      </w:pPr>
    </w:p>
    <w:p w14:paraId="7C3312AD" w14:textId="77777777" w:rsidR="00F94AF7" w:rsidRPr="00BA311D" w:rsidRDefault="00F94AF7" w:rsidP="00F94AF7">
      <w:pPr>
        <w:pStyle w:val="BodyText"/>
        <w:spacing w:before="0"/>
      </w:pPr>
    </w:p>
    <w:p w14:paraId="0E509332" w14:textId="77777777" w:rsidR="00F94AF7" w:rsidRPr="00BA311D" w:rsidRDefault="00F94AF7" w:rsidP="00F94AF7">
      <w:pPr>
        <w:pStyle w:val="BodyText"/>
        <w:spacing w:before="0"/>
      </w:pPr>
    </w:p>
    <w:p w14:paraId="3DDE27E7" w14:textId="77777777" w:rsidR="00C31FC6" w:rsidRPr="00BA311D" w:rsidRDefault="00C31FC6" w:rsidP="00F94AF7">
      <w:pPr>
        <w:pStyle w:val="BodyText"/>
        <w:spacing w:before="0"/>
      </w:pPr>
    </w:p>
    <w:p w14:paraId="53AA9FC3" w14:textId="77777777" w:rsidR="00F94AF7" w:rsidRPr="00BA311D" w:rsidRDefault="00F94AF7" w:rsidP="00F94AF7">
      <w:pPr>
        <w:pStyle w:val="BodyText"/>
        <w:spacing w:before="0"/>
      </w:pPr>
    </w:p>
    <w:p w14:paraId="53BFD920" w14:textId="77777777" w:rsidR="00F94AF7" w:rsidRPr="00BA311D" w:rsidRDefault="00F94AF7" w:rsidP="00F94AF7">
      <w:pPr>
        <w:pStyle w:val="BodyText"/>
        <w:spacing w:before="0"/>
      </w:pPr>
    </w:p>
    <w:p w14:paraId="01F97FF0" w14:textId="77777777" w:rsidR="00F94AF7" w:rsidRPr="00BA311D" w:rsidRDefault="00F94AF7" w:rsidP="00F94AF7">
      <w:pPr>
        <w:pStyle w:val="BodyText"/>
        <w:spacing w:before="0"/>
      </w:pPr>
    </w:p>
    <w:p w14:paraId="5BADCF76" w14:textId="77777777" w:rsidR="00F94AF7" w:rsidRPr="00BA311D" w:rsidRDefault="00F94AF7" w:rsidP="00F94AF7">
      <w:pPr>
        <w:pStyle w:val="BodyText"/>
        <w:spacing w:before="0"/>
      </w:pPr>
    </w:p>
    <w:p w14:paraId="35FCC154" w14:textId="75178F10" w:rsidR="00F94AF7" w:rsidRPr="00BA311D" w:rsidRDefault="00F94AF7" w:rsidP="00F94AF7">
      <w:pPr>
        <w:pStyle w:val="BodyText"/>
        <w:spacing w:before="171"/>
        <w:ind w:left="1385" w:right="2100"/>
        <w:jc w:val="center"/>
      </w:pPr>
      <w:r w:rsidRPr="00BA311D">
        <w:t>December</w:t>
      </w:r>
      <w:r w:rsidRPr="00BA311D">
        <w:rPr>
          <w:spacing w:val="-7"/>
        </w:rPr>
        <w:t xml:space="preserve"> </w:t>
      </w:r>
      <w:r w:rsidRPr="00BA311D">
        <w:t>202</w:t>
      </w:r>
      <w:r w:rsidR="00A0245E" w:rsidRPr="00BA311D">
        <w:t>2</w:t>
      </w:r>
    </w:p>
    <w:p w14:paraId="3C918DBB" w14:textId="77777777" w:rsidR="00F94AF7" w:rsidRPr="00BA311D" w:rsidRDefault="00F94AF7" w:rsidP="00F94AF7">
      <w:pPr>
        <w:jc w:val="center"/>
        <w:rPr>
          <w:sz w:val="24"/>
          <w:szCs w:val="24"/>
        </w:rPr>
        <w:sectPr w:rsidR="00F94AF7" w:rsidRPr="00BA311D" w:rsidSect="00DC3231">
          <w:pgSz w:w="12240" w:h="15840"/>
          <w:pgMar w:top="1440" w:right="1440" w:bottom="1440" w:left="1440" w:header="0" w:footer="1137" w:gutter="0"/>
          <w:cols w:space="720"/>
        </w:sectPr>
      </w:pPr>
    </w:p>
    <w:p w14:paraId="36F70D16" w14:textId="2134558D" w:rsidR="00F94AF7" w:rsidRPr="00BA311D" w:rsidRDefault="00F94AF7" w:rsidP="00F94AF7">
      <w:pPr>
        <w:pStyle w:val="BodyText"/>
        <w:spacing w:before="39"/>
        <w:ind w:left="782"/>
      </w:pPr>
      <w:r w:rsidRPr="00BA311D">
        <w:rPr>
          <w:spacing w:val="-1"/>
        </w:rPr>
        <w:lastRenderedPageBreak/>
        <w:t>The</w:t>
      </w:r>
      <w:r w:rsidRPr="00BA311D">
        <w:rPr>
          <w:spacing w:val="1"/>
        </w:rPr>
        <w:t xml:space="preserve"> </w:t>
      </w:r>
      <w:r w:rsidRPr="00BA311D">
        <w:rPr>
          <w:spacing w:val="-1"/>
        </w:rPr>
        <w:t>graduate project</w:t>
      </w:r>
      <w:r w:rsidRPr="00BA311D">
        <w:rPr>
          <w:spacing w:val="1"/>
        </w:rPr>
        <w:t xml:space="preserve"> </w:t>
      </w:r>
      <w:r w:rsidRPr="00BA311D">
        <w:rPr>
          <w:spacing w:val="-1"/>
        </w:rPr>
        <w:t xml:space="preserve">of </w:t>
      </w:r>
      <w:r w:rsidR="00594CC1" w:rsidRPr="00BA311D">
        <w:rPr>
          <w:spacing w:val="-1"/>
        </w:rPr>
        <w:t>Luis Rivera</w:t>
      </w:r>
      <w:r w:rsidRPr="00BA311D">
        <w:rPr>
          <w:spacing w:val="1"/>
        </w:rPr>
        <w:t xml:space="preserve"> </w:t>
      </w:r>
      <w:r w:rsidRPr="00BA311D">
        <w:t>is</w:t>
      </w:r>
      <w:r w:rsidRPr="00BA311D">
        <w:rPr>
          <w:spacing w:val="3"/>
        </w:rPr>
        <w:t xml:space="preserve"> </w:t>
      </w:r>
      <w:r w:rsidRPr="00BA311D">
        <w:t>approved:</w:t>
      </w:r>
    </w:p>
    <w:p w14:paraId="3EBDC9C7" w14:textId="77777777" w:rsidR="00F94AF7" w:rsidRPr="00BA311D" w:rsidRDefault="00F94AF7" w:rsidP="00F94AF7">
      <w:pPr>
        <w:pStyle w:val="BodyText"/>
        <w:spacing w:before="0"/>
      </w:pPr>
    </w:p>
    <w:p w14:paraId="11F2A765" w14:textId="77777777" w:rsidR="00F94AF7" w:rsidRPr="00BA311D" w:rsidRDefault="00F94AF7" w:rsidP="00F94AF7">
      <w:pPr>
        <w:pStyle w:val="BodyText"/>
        <w:spacing w:before="0"/>
      </w:pPr>
    </w:p>
    <w:p w14:paraId="250C87D6" w14:textId="77777777" w:rsidR="00F94AF7" w:rsidRPr="00BA311D" w:rsidRDefault="00F94AF7" w:rsidP="00F94AF7">
      <w:pPr>
        <w:pStyle w:val="BodyText"/>
        <w:spacing w:before="0"/>
      </w:pPr>
    </w:p>
    <w:p w14:paraId="6CC3F4C8" w14:textId="77777777" w:rsidR="00F94AF7" w:rsidRPr="00BA311D" w:rsidRDefault="00F94AF7" w:rsidP="00F94AF7">
      <w:pPr>
        <w:pStyle w:val="BodyText"/>
        <w:spacing w:before="0"/>
      </w:pPr>
    </w:p>
    <w:p w14:paraId="349286E8" w14:textId="77777777" w:rsidR="00F94AF7" w:rsidRPr="00BA311D" w:rsidRDefault="00F94AF7" w:rsidP="00F94AF7">
      <w:pPr>
        <w:pStyle w:val="BodyText"/>
        <w:spacing w:before="0"/>
      </w:pPr>
    </w:p>
    <w:p w14:paraId="744E3BA2" w14:textId="77777777" w:rsidR="00F94AF7" w:rsidRPr="00BA311D" w:rsidRDefault="00F94AF7" w:rsidP="00F94AF7">
      <w:pPr>
        <w:pStyle w:val="BodyText"/>
        <w:spacing w:before="0"/>
      </w:pPr>
    </w:p>
    <w:p w14:paraId="7852AF62" w14:textId="77777777" w:rsidR="00F94AF7" w:rsidRPr="00BA311D" w:rsidRDefault="00F94AF7" w:rsidP="00F94AF7">
      <w:pPr>
        <w:pStyle w:val="BodyText"/>
        <w:spacing w:before="0"/>
      </w:pPr>
    </w:p>
    <w:p w14:paraId="171F346C" w14:textId="77777777" w:rsidR="00F94AF7" w:rsidRPr="00BA311D" w:rsidRDefault="00F94AF7" w:rsidP="00F94AF7">
      <w:pPr>
        <w:pStyle w:val="BodyText"/>
        <w:spacing w:before="0"/>
      </w:pPr>
    </w:p>
    <w:p w14:paraId="232AC36A" w14:textId="77777777" w:rsidR="00F94AF7" w:rsidRPr="00BA311D" w:rsidRDefault="00F94AF7" w:rsidP="00F94AF7">
      <w:pPr>
        <w:pStyle w:val="BodyText"/>
        <w:spacing w:before="0"/>
      </w:pPr>
    </w:p>
    <w:p w14:paraId="3A978B7B" w14:textId="77777777" w:rsidR="00F94AF7" w:rsidRPr="00BA311D" w:rsidRDefault="00F94AF7" w:rsidP="00F94AF7">
      <w:pPr>
        <w:pStyle w:val="BodyText"/>
        <w:spacing w:before="0"/>
      </w:pPr>
    </w:p>
    <w:p w14:paraId="62CEBC95" w14:textId="77777777" w:rsidR="00F94AF7" w:rsidRPr="00BA311D" w:rsidRDefault="00F94AF7" w:rsidP="00F94AF7">
      <w:pPr>
        <w:pStyle w:val="BodyText"/>
        <w:spacing w:before="0"/>
      </w:pPr>
    </w:p>
    <w:p w14:paraId="3025843C" w14:textId="77777777" w:rsidR="00F94AF7" w:rsidRPr="00BA311D" w:rsidRDefault="00F94AF7" w:rsidP="00F94AF7">
      <w:pPr>
        <w:pStyle w:val="BodyText"/>
        <w:spacing w:before="0"/>
      </w:pPr>
    </w:p>
    <w:p w14:paraId="2A4EBF0D" w14:textId="147891BF" w:rsidR="00F94AF7" w:rsidRPr="00BA311D" w:rsidRDefault="00F94AF7" w:rsidP="00F94AF7">
      <w:pPr>
        <w:pStyle w:val="BodyText"/>
        <w:spacing w:before="7"/>
      </w:pPr>
      <w:r w:rsidRPr="00BA311D">
        <w:rPr>
          <w:noProof/>
        </w:rPr>
        <mc:AlternateContent>
          <mc:Choice Requires="wps">
            <w:drawing>
              <wp:anchor distT="0" distB="0" distL="0" distR="0" simplePos="0" relativeHeight="251664384" behindDoc="1" locked="0" layoutInCell="1" allowOverlap="1" wp14:anchorId="1CDF7C3E" wp14:editId="44AE10F8">
                <wp:simplePos x="0" y="0"/>
                <wp:positionH relativeFrom="page">
                  <wp:posOffset>1372870</wp:posOffset>
                </wp:positionH>
                <wp:positionV relativeFrom="paragraph">
                  <wp:posOffset>157480</wp:posOffset>
                </wp:positionV>
                <wp:extent cx="3124200" cy="1270"/>
                <wp:effectExtent l="10795" t="8255" r="8255" b="9525"/>
                <wp:wrapTopAndBottom/>
                <wp:docPr id="22"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0" cy="1270"/>
                        </a:xfrm>
                        <a:custGeom>
                          <a:avLst/>
                          <a:gdLst>
                            <a:gd name="T0" fmla="+- 0 2162 2162"/>
                            <a:gd name="T1" fmla="*/ T0 w 4920"/>
                            <a:gd name="T2" fmla="+- 0 7082 2162"/>
                            <a:gd name="T3" fmla="*/ T2 w 4920"/>
                          </a:gdLst>
                          <a:ahLst/>
                          <a:cxnLst>
                            <a:cxn ang="0">
                              <a:pos x="T1" y="0"/>
                            </a:cxn>
                            <a:cxn ang="0">
                              <a:pos x="T3" y="0"/>
                            </a:cxn>
                          </a:cxnLst>
                          <a:rect l="0" t="0" r="r" b="b"/>
                          <a:pathLst>
                            <a:path w="4920">
                              <a:moveTo>
                                <a:pt x="0" y="0"/>
                              </a:moveTo>
                              <a:lnTo>
                                <a:pt x="492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71C61" id="Freeform: Shape 22" o:spid="_x0000_s1026" style="position:absolute;margin-left:108.1pt;margin-top:12.4pt;width:246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" path="m,l4920,e" filled="f" strokeweight=".21125mm">
                <v:path arrowok="t" o:connecttype="custom" o:connectlocs="0,0;3124200,0" o:connectangles="0,0"/>
                <w10:wrap type="topAndBottom" anchorx="page"/>
              </v:shape>
            </w:pict>
          </mc:Fallback>
        </mc:AlternateContent>
      </w:r>
      <w:r w:rsidRPr="00BA311D">
        <w:rPr>
          <w:noProof/>
        </w:rPr>
        <mc:AlternateContent>
          <mc:Choice Requires="wps">
            <w:drawing>
              <wp:anchor distT="0" distB="0" distL="0" distR="0" simplePos="0" relativeHeight="251665408" behindDoc="1" locked="0" layoutInCell="1" allowOverlap="1" wp14:anchorId="64CDC7A5" wp14:editId="4570DEB5">
                <wp:simplePos x="0" y="0"/>
                <wp:positionH relativeFrom="page">
                  <wp:posOffset>5425440</wp:posOffset>
                </wp:positionH>
                <wp:positionV relativeFrom="paragraph">
                  <wp:posOffset>157480</wp:posOffset>
                </wp:positionV>
                <wp:extent cx="1066800" cy="1270"/>
                <wp:effectExtent l="5715" t="8255" r="13335" b="9525"/>
                <wp:wrapTopAndBottom/>
                <wp:docPr id="20"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0" cy="1270"/>
                        </a:xfrm>
                        <a:custGeom>
                          <a:avLst/>
                          <a:gdLst>
                            <a:gd name="T0" fmla="+- 0 8544 8544"/>
                            <a:gd name="T1" fmla="*/ T0 w 1680"/>
                            <a:gd name="T2" fmla="+- 0 10224 8544"/>
                            <a:gd name="T3" fmla="*/ T2 w 1680"/>
                          </a:gdLst>
                          <a:ahLst/>
                          <a:cxnLst>
                            <a:cxn ang="0">
                              <a:pos x="T1" y="0"/>
                            </a:cxn>
                            <a:cxn ang="0">
                              <a:pos x="T3" y="0"/>
                            </a:cxn>
                          </a:cxnLst>
                          <a:rect l="0" t="0" r="r" b="b"/>
                          <a:pathLst>
                            <a:path w="1680">
                              <a:moveTo>
                                <a:pt x="0" y="0"/>
                              </a:moveTo>
                              <a:lnTo>
                                <a:pt x="168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4CB6D" id="Freeform: Shape 20" o:spid="_x0000_s1026" style="position:absolute;margin-left:427.2pt;margin-top:12.4pt;width:84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" path="m,l1680,e" filled="f" strokeweight=".21125mm">
                <v:path arrowok="t" o:connecttype="custom" o:connectlocs="0,0;1066800,0" o:connectangles="0,0"/>
                <w10:wrap type="topAndBottom" anchorx="page"/>
              </v:shape>
            </w:pict>
          </mc:Fallback>
        </mc:AlternateContent>
      </w:r>
    </w:p>
    <w:p w14:paraId="2A04139D" w14:textId="3D37E4A4" w:rsidR="00F94AF7" w:rsidRPr="00BA311D" w:rsidRDefault="00A0245E" w:rsidP="00F94AF7">
      <w:pPr>
        <w:pStyle w:val="BodyText"/>
        <w:tabs>
          <w:tab w:val="left" w:pos="7163"/>
        </w:tabs>
        <w:spacing w:before="0" w:line="269" w:lineRule="exact"/>
        <w:ind w:left="782"/>
      </w:pPr>
      <w:r w:rsidRPr="00BA311D">
        <w:t>Dr.</w:t>
      </w:r>
      <w:r w:rsidRPr="00BA311D">
        <w:rPr>
          <w:spacing w:val="-4"/>
        </w:rPr>
        <w:t xml:space="preserve"> David Hawkins</w:t>
      </w:r>
      <w:r w:rsidR="00F94AF7" w:rsidRPr="00BA311D">
        <w:rPr>
          <w:spacing w:val="-1"/>
        </w:rPr>
        <w:tab/>
      </w:r>
      <w:r w:rsidR="00F94AF7" w:rsidRPr="00BA311D">
        <w:t>Date</w:t>
      </w:r>
    </w:p>
    <w:p w14:paraId="79714938" w14:textId="77777777" w:rsidR="00F94AF7" w:rsidRPr="00BA311D" w:rsidRDefault="00F94AF7" w:rsidP="00F94AF7">
      <w:pPr>
        <w:pStyle w:val="BodyText"/>
        <w:spacing w:before="0"/>
      </w:pPr>
    </w:p>
    <w:p w14:paraId="0A12EBB9" w14:textId="77777777" w:rsidR="00F94AF7" w:rsidRPr="00BA311D" w:rsidRDefault="00F94AF7" w:rsidP="00F94AF7">
      <w:pPr>
        <w:pStyle w:val="BodyText"/>
        <w:spacing w:before="0"/>
      </w:pPr>
    </w:p>
    <w:p w14:paraId="2E8846A0" w14:textId="77777777" w:rsidR="00F94AF7" w:rsidRPr="00BA311D" w:rsidRDefault="00F94AF7" w:rsidP="00F94AF7">
      <w:pPr>
        <w:pStyle w:val="BodyText"/>
        <w:spacing w:before="0"/>
      </w:pPr>
    </w:p>
    <w:p w14:paraId="4D74B3B2" w14:textId="77777777" w:rsidR="00F94AF7" w:rsidRPr="00BA311D" w:rsidRDefault="00F94AF7" w:rsidP="00F94AF7">
      <w:pPr>
        <w:pStyle w:val="BodyText"/>
        <w:spacing w:before="0"/>
      </w:pPr>
    </w:p>
    <w:p w14:paraId="111E8FE7" w14:textId="77777777" w:rsidR="00F94AF7" w:rsidRPr="00BA311D" w:rsidRDefault="00F94AF7" w:rsidP="00F94AF7">
      <w:pPr>
        <w:pStyle w:val="BodyText"/>
        <w:spacing w:before="0"/>
      </w:pPr>
    </w:p>
    <w:p w14:paraId="5C835B65" w14:textId="77777777" w:rsidR="00F94AF7" w:rsidRPr="00BA311D" w:rsidRDefault="00F94AF7" w:rsidP="00F94AF7">
      <w:pPr>
        <w:pStyle w:val="BodyText"/>
        <w:spacing w:before="0"/>
      </w:pPr>
    </w:p>
    <w:p w14:paraId="365620A9" w14:textId="77777777" w:rsidR="00F94AF7" w:rsidRPr="00BA311D" w:rsidRDefault="00F94AF7" w:rsidP="00F94AF7">
      <w:pPr>
        <w:pStyle w:val="BodyText"/>
        <w:spacing w:before="0"/>
      </w:pPr>
    </w:p>
    <w:p w14:paraId="212FCD9C" w14:textId="77777777" w:rsidR="00F94AF7" w:rsidRPr="00BA311D" w:rsidRDefault="00F94AF7" w:rsidP="00F94AF7">
      <w:pPr>
        <w:pStyle w:val="BodyText"/>
        <w:spacing w:before="0"/>
      </w:pPr>
    </w:p>
    <w:p w14:paraId="41EFA7D3" w14:textId="77777777" w:rsidR="00F94AF7" w:rsidRPr="00BA311D" w:rsidRDefault="00F94AF7" w:rsidP="00F94AF7">
      <w:pPr>
        <w:pStyle w:val="BodyText"/>
        <w:spacing w:before="0"/>
      </w:pPr>
    </w:p>
    <w:p w14:paraId="22060E70" w14:textId="77777777" w:rsidR="00F94AF7" w:rsidRPr="00BA311D" w:rsidRDefault="00F94AF7" w:rsidP="00F94AF7">
      <w:pPr>
        <w:pStyle w:val="BodyText"/>
        <w:spacing w:before="0"/>
      </w:pPr>
    </w:p>
    <w:p w14:paraId="5D64AEC9" w14:textId="63A17298" w:rsidR="00F94AF7" w:rsidRPr="00BA311D" w:rsidRDefault="00F94AF7" w:rsidP="00F94AF7">
      <w:pPr>
        <w:pStyle w:val="BodyText"/>
        <w:spacing w:before="7"/>
      </w:pPr>
      <w:r w:rsidRPr="00BA311D">
        <w:rPr>
          <w:noProof/>
        </w:rPr>
        <mc:AlternateContent>
          <mc:Choice Requires="wps">
            <w:drawing>
              <wp:anchor distT="0" distB="0" distL="0" distR="0" simplePos="0" relativeHeight="251666432" behindDoc="1" locked="0" layoutInCell="1" allowOverlap="1" wp14:anchorId="161C9076" wp14:editId="60DEB603">
                <wp:simplePos x="0" y="0"/>
                <wp:positionH relativeFrom="page">
                  <wp:posOffset>1372870</wp:posOffset>
                </wp:positionH>
                <wp:positionV relativeFrom="paragraph">
                  <wp:posOffset>157480</wp:posOffset>
                </wp:positionV>
                <wp:extent cx="3124200" cy="1270"/>
                <wp:effectExtent l="10795" t="13970" r="8255" b="3810"/>
                <wp:wrapTopAndBottom/>
                <wp:docPr id="18"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0" cy="1270"/>
                        </a:xfrm>
                        <a:custGeom>
                          <a:avLst/>
                          <a:gdLst>
                            <a:gd name="T0" fmla="+- 0 2162 2162"/>
                            <a:gd name="T1" fmla="*/ T0 w 4920"/>
                            <a:gd name="T2" fmla="+- 0 7082 2162"/>
                            <a:gd name="T3" fmla="*/ T2 w 4920"/>
                          </a:gdLst>
                          <a:ahLst/>
                          <a:cxnLst>
                            <a:cxn ang="0">
                              <a:pos x="T1" y="0"/>
                            </a:cxn>
                            <a:cxn ang="0">
                              <a:pos x="T3" y="0"/>
                            </a:cxn>
                          </a:cxnLst>
                          <a:rect l="0" t="0" r="r" b="b"/>
                          <a:pathLst>
                            <a:path w="4920">
                              <a:moveTo>
                                <a:pt x="0" y="0"/>
                              </a:moveTo>
                              <a:lnTo>
                                <a:pt x="492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F0FC0" id="Freeform: Shape 18" o:spid="_x0000_s1026" style="position:absolute;margin-left:108.1pt;margin-top:12.4pt;width:246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" path="m,l4920,e" filled="f" strokeweight=".21125mm">
                <v:path arrowok="t" o:connecttype="custom" o:connectlocs="0,0;3124200,0" o:connectangles="0,0"/>
                <w10:wrap type="topAndBottom" anchorx="page"/>
              </v:shape>
            </w:pict>
          </mc:Fallback>
        </mc:AlternateContent>
      </w:r>
      <w:r w:rsidRPr="00BA311D">
        <w:rPr>
          <w:noProof/>
        </w:rPr>
        <mc:AlternateContent>
          <mc:Choice Requires="wps">
            <w:drawing>
              <wp:anchor distT="0" distB="0" distL="0" distR="0" simplePos="0" relativeHeight="251667456" behindDoc="1" locked="0" layoutInCell="1" allowOverlap="1" wp14:anchorId="5AF9854D" wp14:editId="317BD09C">
                <wp:simplePos x="0" y="0"/>
                <wp:positionH relativeFrom="page">
                  <wp:posOffset>5425440</wp:posOffset>
                </wp:positionH>
                <wp:positionV relativeFrom="paragraph">
                  <wp:posOffset>157480</wp:posOffset>
                </wp:positionV>
                <wp:extent cx="1066800" cy="1270"/>
                <wp:effectExtent l="5715" t="13970" r="13335" b="3810"/>
                <wp:wrapTopAndBottom/>
                <wp:docPr id="16" name="Freeform: 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0" cy="1270"/>
                        </a:xfrm>
                        <a:custGeom>
                          <a:avLst/>
                          <a:gdLst>
                            <a:gd name="T0" fmla="+- 0 8544 8544"/>
                            <a:gd name="T1" fmla="*/ T0 w 1680"/>
                            <a:gd name="T2" fmla="+- 0 10224 8544"/>
                            <a:gd name="T3" fmla="*/ T2 w 1680"/>
                          </a:gdLst>
                          <a:ahLst/>
                          <a:cxnLst>
                            <a:cxn ang="0">
                              <a:pos x="T1" y="0"/>
                            </a:cxn>
                            <a:cxn ang="0">
                              <a:pos x="T3" y="0"/>
                            </a:cxn>
                          </a:cxnLst>
                          <a:rect l="0" t="0" r="r" b="b"/>
                          <a:pathLst>
                            <a:path w="1680">
                              <a:moveTo>
                                <a:pt x="0" y="0"/>
                              </a:moveTo>
                              <a:lnTo>
                                <a:pt x="168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28BCE" id="Freeform: Shape 16" o:spid="_x0000_s1026" style="position:absolute;margin-left:427.2pt;margin-top:12.4pt;width:84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" path="m,l1680,e" filled="f" strokeweight=".21125mm">
                <v:path arrowok="t" o:connecttype="custom" o:connectlocs="0,0;1066800,0" o:connectangles="0,0"/>
                <w10:wrap type="topAndBottom" anchorx="page"/>
              </v:shape>
            </w:pict>
          </mc:Fallback>
        </mc:AlternateContent>
      </w:r>
    </w:p>
    <w:p w14:paraId="7A923586" w14:textId="75D75A84" w:rsidR="00F94AF7" w:rsidRPr="00BA311D" w:rsidRDefault="00A0245E" w:rsidP="00F94AF7">
      <w:pPr>
        <w:pStyle w:val="BodyText"/>
        <w:tabs>
          <w:tab w:val="left" w:pos="7163"/>
        </w:tabs>
        <w:spacing w:before="0" w:line="269" w:lineRule="exact"/>
        <w:ind w:left="782"/>
      </w:pPr>
      <w:r w:rsidRPr="00BA311D">
        <w:t>Dr.</w:t>
      </w:r>
      <w:r w:rsidRPr="00BA311D">
        <w:rPr>
          <w:spacing w:val="-3"/>
        </w:rPr>
        <w:t xml:space="preserve"> </w:t>
      </w:r>
      <w:proofErr w:type="spellStart"/>
      <w:r w:rsidRPr="00BA311D">
        <w:rPr>
          <w:spacing w:val="-3"/>
        </w:rPr>
        <w:t>Xiaojun</w:t>
      </w:r>
      <w:proofErr w:type="spellEnd"/>
      <w:r w:rsidRPr="00BA311D">
        <w:rPr>
          <w:spacing w:val="-3"/>
        </w:rPr>
        <w:t xml:space="preserve"> </w:t>
      </w:r>
      <w:proofErr w:type="spellStart"/>
      <w:r w:rsidRPr="00BA311D">
        <w:rPr>
          <w:spacing w:val="-3"/>
        </w:rPr>
        <w:t>Geng</w:t>
      </w:r>
      <w:proofErr w:type="spellEnd"/>
      <w:r w:rsidR="00F94AF7" w:rsidRPr="00BA311D">
        <w:tab/>
        <w:t>Date</w:t>
      </w:r>
    </w:p>
    <w:p w14:paraId="561C5415" w14:textId="77777777" w:rsidR="00F94AF7" w:rsidRPr="00BA311D" w:rsidRDefault="00F94AF7" w:rsidP="00F94AF7">
      <w:pPr>
        <w:pStyle w:val="BodyText"/>
        <w:spacing w:before="0"/>
      </w:pPr>
    </w:p>
    <w:p w14:paraId="17D293F4" w14:textId="77777777" w:rsidR="00F94AF7" w:rsidRPr="00BA311D" w:rsidRDefault="00F94AF7" w:rsidP="00F94AF7">
      <w:pPr>
        <w:pStyle w:val="BodyText"/>
        <w:spacing w:before="0"/>
      </w:pPr>
    </w:p>
    <w:p w14:paraId="157C798E" w14:textId="77777777" w:rsidR="00F94AF7" w:rsidRPr="00BA311D" w:rsidRDefault="00F94AF7" w:rsidP="00F94AF7">
      <w:pPr>
        <w:pStyle w:val="BodyText"/>
        <w:spacing w:before="0"/>
      </w:pPr>
    </w:p>
    <w:p w14:paraId="635000D8" w14:textId="77777777" w:rsidR="00F94AF7" w:rsidRPr="00BA311D" w:rsidRDefault="00F94AF7" w:rsidP="00F94AF7">
      <w:pPr>
        <w:pStyle w:val="BodyText"/>
        <w:spacing w:before="0"/>
      </w:pPr>
    </w:p>
    <w:p w14:paraId="0F3D4A85" w14:textId="77777777" w:rsidR="00F94AF7" w:rsidRPr="00BA311D" w:rsidRDefault="00F94AF7" w:rsidP="00F94AF7">
      <w:pPr>
        <w:pStyle w:val="BodyText"/>
        <w:spacing w:before="0"/>
      </w:pPr>
    </w:p>
    <w:p w14:paraId="3D6080F2" w14:textId="77777777" w:rsidR="00F94AF7" w:rsidRPr="00BA311D" w:rsidRDefault="00F94AF7" w:rsidP="00F94AF7">
      <w:pPr>
        <w:pStyle w:val="BodyText"/>
        <w:spacing w:before="0"/>
      </w:pPr>
    </w:p>
    <w:p w14:paraId="3A3F9955" w14:textId="77777777" w:rsidR="00F94AF7" w:rsidRPr="00BA311D" w:rsidRDefault="00F94AF7" w:rsidP="00F94AF7">
      <w:pPr>
        <w:pStyle w:val="BodyText"/>
        <w:spacing w:before="0"/>
      </w:pPr>
    </w:p>
    <w:p w14:paraId="34EA2E6B" w14:textId="77777777" w:rsidR="00F94AF7" w:rsidRPr="00BA311D" w:rsidRDefault="00F94AF7" w:rsidP="00F94AF7">
      <w:pPr>
        <w:pStyle w:val="BodyText"/>
        <w:spacing w:before="0"/>
      </w:pPr>
    </w:p>
    <w:p w14:paraId="17037EDD" w14:textId="77777777" w:rsidR="00F94AF7" w:rsidRPr="00BA311D" w:rsidRDefault="00F94AF7" w:rsidP="00F94AF7">
      <w:pPr>
        <w:pStyle w:val="BodyText"/>
        <w:spacing w:before="0"/>
      </w:pPr>
    </w:p>
    <w:p w14:paraId="7C269C67" w14:textId="77777777" w:rsidR="00F94AF7" w:rsidRPr="00BA311D" w:rsidRDefault="00F94AF7" w:rsidP="00F94AF7">
      <w:pPr>
        <w:pStyle w:val="BodyText"/>
        <w:spacing w:before="0"/>
      </w:pPr>
    </w:p>
    <w:p w14:paraId="704B1D7E" w14:textId="67E1B94F" w:rsidR="00F94AF7" w:rsidRPr="00BA311D" w:rsidRDefault="00F94AF7" w:rsidP="00F94AF7">
      <w:pPr>
        <w:pStyle w:val="BodyText"/>
        <w:spacing w:before="7"/>
      </w:pPr>
      <w:r w:rsidRPr="00BA311D">
        <w:rPr>
          <w:noProof/>
        </w:rPr>
        <mc:AlternateContent>
          <mc:Choice Requires="wps">
            <w:drawing>
              <wp:anchor distT="0" distB="0" distL="0" distR="0" simplePos="0" relativeHeight="251668480" behindDoc="1" locked="0" layoutInCell="1" allowOverlap="1" wp14:anchorId="75FED140" wp14:editId="4BAE899F">
                <wp:simplePos x="0" y="0"/>
                <wp:positionH relativeFrom="page">
                  <wp:posOffset>1372870</wp:posOffset>
                </wp:positionH>
                <wp:positionV relativeFrom="paragraph">
                  <wp:posOffset>157480</wp:posOffset>
                </wp:positionV>
                <wp:extent cx="3124200" cy="1270"/>
                <wp:effectExtent l="10795" t="10160" r="8255" b="7620"/>
                <wp:wrapTopAndBottom/>
                <wp:docPr id="14" name="Freeform: 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0" cy="1270"/>
                        </a:xfrm>
                        <a:custGeom>
                          <a:avLst/>
                          <a:gdLst>
                            <a:gd name="T0" fmla="+- 0 2162 2162"/>
                            <a:gd name="T1" fmla="*/ T0 w 4920"/>
                            <a:gd name="T2" fmla="+- 0 7082 2162"/>
                            <a:gd name="T3" fmla="*/ T2 w 4920"/>
                          </a:gdLst>
                          <a:ahLst/>
                          <a:cxnLst>
                            <a:cxn ang="0">
                              <a:pos x="T1" y="0"/>
                            </a:cxn>
                            <a:cxn ang="0">
                              <a:pos x="T3" y="0"/>
                            </a:cxn>
                          </a:cxnLst>
                          <a:rect l="0" t="0" r="r" b="b"/>
                          <a:pathLst>
                            <a:path w="4920">
                              <a:moveTo>
                                <a:pt x="0" y="0"/>
                              </a:moveTo>
                              <a:lnTo>
                                <a:pt x="492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D4C31" id="Freeform: Shape 14" o:spid="_x0000_s1026" style="position:absolute;margin-left:108.1pt;margin-top:12.4pt;width:246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" path="m,l4920,e" filled="f" strokeweight=".21125mm">
                <v:path arrowok="t" o:connecttype="custom" o:connectlocs="0,0;3124200,0" o:connectangles="0,0"/>
                <w10:wrap type="topAndBottom" anchorx="page"/>
              </v:shape>
            </w:pict>
          </mc:Fallback>
        </mc:AlternateContent>
      </w:r>
      <w:r w:rsidRPr="00BA311D">
        <w:rPr>
          <w:noProof/>
        </w:rPr>
        <mc:AlternateContent>
          <mc:Choice Requires="wps">
            <w:drawing>
              <wp:anchor distT="0" distB="0" distL="0" distR="0" simplePos="0" relativeHeight="251669504" behindDoc="1" locked="0" layoutInCell="1" allowOverlap="1" wp14:anchorId="01E27EE5" wp14:editId="692ABA68">
                <wp:simplePos x="0" y="0"/>
                <wp:positionH relativeFrom="page">
                  <wp:posOffset>5425440</wp:posOffset>
                </wp:positionH>
                <wp:positionV relativeFrom="paragraph">
                  <wp:posOffset>157480</wp:posOffset>
                </wp:positionV>
                <wp:extent cx="1066800" cy="1270"/>
                <wp:effectExtent l="5715" t="10160" r="13335" b="7620"/>
                <wp:wrapTopAndBottom/>
                <wp:docPr id="12"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0" cy="1270"/>
                        </a:xfrm>
                        <a:custGeom>
                          <a:avLst/>
                          <a:gdLst>
                            <a:gd name="T0" fmla="+- 0 8544 8544"/>
                            <a:gd name="T1" fmla="*/ T0 w 1680"/>
                            <a:gd name="T2" fmla="+- 0 10224 8544"/>
                            <a:gd name="T3" fmla="*/ T2 w 1680"/>
                          </a:gdLst>
                          <a:ahLst/>
                          <a:cxnLst>
                            <a:cxn ang="0">
                              <a:pos x="T1" y="0"/>
                            </a:cxn>
                            <a:cxn ang="0">
                              <a:pos x="T3" y="0"/>
                            </a:cxn>
                          </a:cxnLst>
                          <a:rect l="0" t="0" r="r" b="b"/>
                          <a:pathLst>
                            <a:path w="1680">
                              <a:moveTo>
                                <a:pt x="0" y="0"/>
                              </a:moveTo>
                              <a:lnTo>
                                <a:pt x="168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F27B" id="Freeform: Shape 12" o:spid="_x0000_s1026" style="position:absolute;margin-left:427.2pt;margin-top:12.4pt;width:84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" path="m,l1680,e" filled="f" strokeweight=".21125mm">
                <v:path arrowok="t" o:connecttype="custom" o:connectlocs="0,0;1066800,0" o:connectangles="0,0"/>
                <w10:wrap type="topAndBottom" anchorx="page"/>
              </v:shape>
            </w:pict>
          </mc:Fallback>
        </mc:AlternateContent>
      </w:r>
    </w:p>
    <w:p w14:paraId="31452B43" w14:textId="4A41D6C3" w:rsidR="00F94AF7" w:rsidRPr="00BA311D" w:rsidRDefault="00A0245E" w:rsidP="00A0245E">
      <w:pPr>
        <w:pStyle w:val="BodyText"/>
        <w:tabs>
          <w:tab w:val="left" w:pos="3024"/>
          <w:tab w:val="left" w:pos="7163"/>
        </w:tabs>
        <w:spacing w:before="0" w:line="269" w:lineRule="exact"/>
        <w:ind w:left="782"/>
      </w:pPr>
      <w:r w:rsidRPr="00BA311D">
        <w:rPr>
          <w:spacing w:val="-1"/>
        </w:rPr>
        <w:t>Dr.</w:t>
      </w:r>
      <w:r w:rsidRPr="00BA311D">
        <w:rPr>
          <w:spacing w:val="-14"/>
        </w:rPr>
        <w:t xml:space="preserve"> </w:t>
      </w:r>
      <w:r w:rsidRPr="00BA311D">
        <w:rPr>
          <w:spacing w:val="-1"/>
        </w:rPr>
        <w:t>Ramin Roosta, Chair</w:t>
      </w:r>
      <w:r w:rsidRPr="00BA311D">
        <w:tab/>
      </w:r>
      <w:r w:rsidR="00F94AF7" w:rsidRPr="00BA311D">
        <w:t>Date</w:t>
      </w:r>
    </w:p>
    <w:p w14:paraId="19EA0815" w14:textId="77777777" w:rsidR="00DC78CA" w:rsidRPr="00BA311D" w:rsidRDefault="00DC78CA" w:rsidP="00F94AF7">
      <w:pPr>
        <w:pStyle w:val="BodyText"/>
        <w:spacing w:before="0"/>
        <w:ind w:left="1387" w:right="1384"/>
        <w:jc w:val="center"/>
      </w:pPr>
    </w:p>
    <w:p w14:paraId="6996623C" w14:textId="77777777" w:rsidR="00DC78CA" w:rsidRPr="00BA311D" w:rsidRDefault="00DC78CA" w:rsidP="00F94AF7">
      <w:pPr>
        <w:pStyle w:val="BodyText"/>
        <w:spacing w:before="0"/>
        <w:ind w:left="1387" w:right="1384"/>
        <w:jc w:val="center"/>
      </w:pPr>
    </w:p>
    <w:p w14:paraId="1A5C8657" w14:textId="06AD7F9A" w:rsidR="00DC78CA" w:rsidRPr="00BA311D" w:rsidRDefault="00DC78CA" w:rsidP="00C31FC6">
      <w:pPr>
        <w:pStyle w:val="BodyText"/>
        <w:spacing w:before="0"/>
        <w:ind w:right="1384"/>
      </w:pPr>
    </w:p>
    <w:p w14:paraId="459963EF" w14:textId="51A931F3" w:rsidR="00A46D45" w:rsidRPr="00BA311D" w:rsidRDefault="00F94AF7" w:rsidP="00F94AF7">
      <w:pPr>
        <w:pStyle w:val="BodyText"/>
        <w:spacing w:before="0"/>
        <w:ind w:left="1387" w:right="1384"/>
        <w:jc w:val="center"/>
      </w:pPr>
      <w:r w:rsidRPr="00BA311D">
        <w:t>California</w:t>
      </w:r>
      <w:r w:rsidRPr="00BA311D">
        <w:rPr>
          <w:spacing w:val="-3"/>
        </w:rPr>
        <w:t xml:space="preserve"> </w:t>
      </w:r>
      <w:r w:rsidRPr="00BA311D">
        <w:t>State</w:t>
      </w:r>
      <w:r w:rsidRPr="00BA311D">
        <w:rPr>
          <w:spacing w:val="-2"/>
        </w:rPr>
        <w:t xml:space="preserve"> </w:t>
      </w:r>
      <w:r w:rsidRPr="00BA311D">
        <w:t>University</w:t>
      </w:r>
      <w:r w:rsidRPr="00BA311D">
        <w:rPr>
          <w:spacing w:val="-6"/>
        </w:rPr>
        <w:t xml:space="preserve"> </w:t>
      </w:r>
      <w:r w:rsidRPr="00BA311D">
        <w:t>Northridge</w:t>
      </w:r>
    </w:p>
    <w:p w14:paraId="4A6FC865" w14:textId="77777777" w:rsidR="00A46D45" w:rsidRPr="00BA311D" w:rsidRDefault="00A46D45" w:rsidP="00A46D45">
      <w:pPr>
        <w:widowControl/>
        <w:autoSpaceDE/>
        <w:autoSpaceDN/>
        <w:spacing w:after="160" w:line="259" w:lineRule="auto"/>
        <w:jc w:val="center"/>
        <w:rPr>
          <w:sz w:val="24"/>
          <w:szCs w:val="24"/>
        </w:rPr>
      </w:pPr>
      <w:r w:rsidRPr="00BA311D">
        <w:rPr>
          <w:sz w:val="24"/>
          <w:szCs w:val="24"/>
        </w:rPr>
        <w:br w:type="page"/>
      </w:r>
      <w:r w:rsidRPr="00BA311D">
        <w:rPr>
          <w:sz w:val="24"/>
          <w:szCs w:val="24"/>
        </w:rPr>
        <w:lastRenderedPageBreak/>
        <w:t>ACKNOWLEDGEMENTS</w:t>
      </w:r>
    </w:p>
    <w:p w14:paraId="5F5B28B4" w14:textId="5FB6B53C" w:rsidR="000F55A1" w:rsidRPr="00BA311D" w:rsidRDefault="000F55A1" w:rsidP="000612B4">
      <w:pPr>
        <w:widowControl/>
        <w:autoSpaceDE/>
        <w:autoSpaceDN/>
        <w:spacing w:after="160" w:line="480" w:lineRule="auto"/>
        <w:rPr>
          <w:spacing w:val="-3"/>
          <w:sz w:val="24"/>
          <w:szCs w:val="24"/>
        </w:rPr>
      </w:pPr>
      <w:r w:rsidRPr="00BA311D">
        <w:rPr>
          <w:sz w:val="24"/>
          <w:szCs w:val="24"/>
        </w:rPr>
        <w:t xml:space="preserve">Words cannot express my gratitude to my professor and chair of my committee Dr. Ramin Roosta for his invaluable </w:t>
      </w:r>
      <w:r w:rsidR="000612B4" w:rsidRPr="00BA311D">
        <w:rPr>
          <w:sz w:val="24"/>
          <w:szCs w:val="24"/>
        </w:rPr>
        <w:t xml:space="preserve">experience, </w:t>
      </w:r>
      <w:r w:rsidR="00107D7D" w:rsidRPr="00BA311D">
        <w:rPr>
          <w:sz w:val="24"/>
          <w:szCs w:val="24"/>
        </w:rPr>
        <w:t>patience,</w:t>
      </w:r>
      <w:r w:rsidRPr="00BA311D">
        <w:rPr>
          <w:sz w:val="24"/>
          <w:szCs w:val="24"/>
        </w:rPr>
        <w:t xml:space="preserve"> and feedback. I also could not have undertaken this journey without the help of Dr. David Hawkins, who generously provided knowledge</w:t>
      </w:r>
      <w:r w:rsidR="00FC322D">
        <w:rPr>
          <w:sz w:val="24"/>
          <w:szCs w:val="24"/>
        </w:rPr>
        <w:t>, subject matter expertise and constant motivation</w:t>
      </w:r>
      <w:r w:rsidR="000612B4" w:rsidRPr="00BA311D">
        <w:rPr>
          <w:sz w:val="24"/>
          <w:szCs w:val="24"/>
        </w:rPr>
        <w:t>. Additionally, this endeavor would not have possible without the generous support from Dr.</w:t>
      </w:r>
      <w:r w:rsidR="000612B4" w:rsidRPr="00BA311D">
        <w:rPr>
          <w:spacing w:val="-3"/>
          <w:sz w:val="24"/>
          <w:szCs w:val="24"/>
        </w:rPr>
        <w:t xml:space="preserve"> </w:t>
      </w:r>
      <w:proofErr w:type="spellStart"/>
      <w:r w:rsidR="000612B4" w:rsidRPr="00BA311D">
        <w:rPr>
          <w:spacing w:val="-3"/>
          <w:sz w:val="24"/>
          <w:szCs w:val="24"/>
        </w:rPr>
        <w:t>Xiaojun</w:t>
      </w:r>
      <w:proofErr w:type="spellEnd"/>
      <w:r w:rsidR="000612B4" w:rsidRPr="00BA311D">
        <w:rPr>
          <w:spacing w:val="-3"/>
          <w:sz w:val="24"/>
          <w:szCs w:val="24"/>
        </w:rPr>
        <w:t xml:space="preserve"> </w:t>
      </w:r>
      <w:proofErr w:type="spellStart"/>
      <w:r w:rsidR="000612B4" w:rsidRPr="00BA311D">
        <w:rPr>
          <w:spacing w:val="-3"/>
          <w:sz w:val="24"/>
          <w:szCs w:val="24"/>
        </w:rPr>
        <w:t>Geng</w:t>
      </w:r>
      <w:proofErr w:type="spellEnd"/>
      <w:r w:rsidR="000612B4" w:rsidRPr="00BA311D">
        <w:rPr>
          <w:spacing w:val="-3"/>
          <w:sz w:val="24"/>
          <w:szCs w:val="24"/>
        </w:rPr>
        <w:t>.</w:t>
      </w:r>
    </w:p>
    <w:p w14:paraId="020E1A03" w14:textId="02A39335" w:rsidR="00763B4E" w:rsidRPr="00BA311D" w:rsidRDefault="000612B4" w:rsidP="00EC40F0">
      <w:pPr>
        <w:widowControl/>
        <w:autoSpaceDE/>
        <w:autoSpaceDN/>
        <w:spacing w:after="160" w:line="480" w:lineRule="auto"/>
        <w:rPr>
          <w:spacing w:val="-3"/>
          <w:sz w:val="24"/>
          <w:szCs w:val="24"/>
        </w:rPr>
      </w:pPr>
      <w:r w:rsidRPr="00BA311D">
        <w:rPr>
          <w:spacing w:val="-3"/>
          <w:sz w:val="24"/>
          <w:szCs w:val="24"/>
        </w:rPr>
        <w:t xml:space="preserve">Finally, I </w:t>
      </w:r>
      <w:r w:rsidR="00EC40F0" w:rsidRPr="00BA311D">
        <w:rPr>
          <w:spacing w:val="-3"/>
          <w:sz w:val="24"/>
          <w:szCs w:val="24"/>
        </w:rPr>
        <w:t>want to thank</w:t>
      </w:r>
      <w:r w:rsidRPr="00BA311D">
        <w:rPr>
          <w:spacing w:val="-3"/>
          <w:sz w:val="24"/>
          <w:szCs w:val="24"/>
        </w:rPr>
        <w:t xml:space="preserve"> my family and friends, for their belief</w:t>
      </w:r>
      <w:r w:rsidR="00EC40F0" w:rsidRPr="00BA311D">
        <w:rPr>
          <w:spacing w:val="-3"/>
          <w:sz w:val="24"/>
          <w:szCs w:val="24"/>
        </w:rPr>
        <w:t xml:space="preserve"> and unconditional support</w:t>
      </w:r>
      <w:r w:rsidRPr="00BA311D">
        <w:rPr>
          <w:spacing w:val="-3"/>
          <w:sz w:val="24"/>
          <w:szCs w:val="24"/>
        </w:rPr>
        <w:t xml:space="preserve"> </w:t>
      </w:r>
      <w:r w:rsidR="00EC40F0" w:rsidRPr="00BA311D">
        <w:rPr>
          <w:spacing w:val="-3"/>
          <w:sz w:val="24"/>
          <w:szCs w:val="24"/>
        </w:rPr>
        <w:t>t</w:t>
      </w:r>
      <w:r w:rsidRPr="00BA311D">
        <w:rPr>
          <w:spacing w:val="-3"/>
          <w:sz w:val="24"/>
          <w:szCs w:val="24"/>
        </w:rPr>
        <w:t xml:space="preserve">hat has kept my spirit and motivation high. </w:t>
      </w:r>
      <w:r w:rsidR="00A46D45" w:rsidRPr="00BA311D">
        <w:rPr>
          <w:sz w:val="24"/>
          <w:szCs w:val="24"/>
        </w:rPr>
        <w:br w:type="page"/>
      </w:r>
    </w:p>
    <w:sdt>
      <w:sdtPr>
        <w:rPr>
          <w:rFonts w:ascii="Times New Roman" w:eastAsia="Times New Roman" w:hAnsi="Times New Roman" w:cs="Times New Roman"/>
          <w:color w:val="000000" w:themeColor="text1"/>
          <w:sz w:val="24"/>
          <w:szCs w:val="24"/>
        </w:rPr>
        <w:id w:val="530318036"/>
        <w:docPartObj>
          <w:docPartGallery w:val="Table of Contents"/>
          <w:docPartUnique/>
        </w:docPartObj>
      </w:sdtPr>
      <w:sdtEndPr>
        <w:rPr>
          <w:b/>
          <w:bCs/>
          <w:noProof/>
          <w:color w:val="auto"/>
        </w:rPr>
      </w:sdtEndPr>
      <w:sdtContent>
        <w:p w14:paraId="4D247516" w14:textId="79872179" w:rsidR="00896D87" w:rsidRPr="00BA311D" w:rsidRDefault="000F5203" w:rsidP="00707104">
          <w:pPr>
            <w:pStyle w:val="TOCHeading"/>
            <w:spacing w:line="360" w:lineRule="auto"/>
            <w:jc w:val="center"/>
            <w:rPr>
              <w:rFonts w:ascii="Times New Roman" w:hAnsi="Times New Roman" w:cs="Times New Roman"/>
              <w:color w:val="000000" w:themeColor="text1"/>
              <w:sz w:val="24"/>
              <w:szCs w:val="24"/>
            </w:rPr>
          </w:pPr>
          <w:r w:rsidRPr="00BA311D">
            <w:rPr>
              <w:rFonts w:ascii="Times New Roman" w:hAnsi="Times New Roman" w:cs="Times New Roman"/>
              <w:color w:val="000000" w:themeColor="text1"/>
              <w:sz w:val="24"/>
              <w:szCs w:val="24"/>
            </w:rPr>
            <w:t>Table of Contents</w:t>
          </w:r>
        </w:p>
        <w:p w14:paraId="4D8A9BE6" w14:textId="3401AB84" w:rsidR="00A46D45" w:rsidRPr="00BA311D" w:rsidRDefault="00A46D45" w:rsidP="00707104">
          <w:pPr>
            <w:spacing w:line="360" w:lineRule="auto"/>
            <w:ind w:left="720"/>
            <w:rPr>
              <w:sz w:val="24"/>
              <w:szCs w:val="24"/>
            </w:rPr>
          </w:pPr>
          <w:r w:rsidRPr="00BA311D">
            <w:rPr>
              <w:sz w:val="24"/>
              <w:szCs w:val="24"/>
            </w:rPr>
            <w:t>Signature Page</w:t>
          </w:r>
          <w:r w:rsidR="0000585F" w:rsidRPr="00BA311D">
            <w:rPr>
              <w:sz w:val="24"/>
              <w:szCs w:val="24"/>
            </w:rPr>
            <w:t xml:space="preserve"> </w:t>
          </w:r>
          <w:r w:rsidRPr="00BA311D">
            <w:rPr>
              <w:sz w:val="24"/>
              <w:szCs w:val="24"/>
            </w:rPr>
            <w:t>............................................</w:t>
          </w:r>
          <w:r w:rsidR="00A35A38" w:rsidRPr="00BA311D">
            <w:rPr>
              <w:sz w:val="24"/>
              <w:szCs w:val="24"/>
            </w:rPr>
            <w:t>..</w:t>
          </w:r>
          <w:r w:rsidRPr="00BA311D">
            <w:rPr>
              <w:sz w:val="24"/>
              <w:szCs w:val="24"/>
            </w:rPr>
            <w:t>..................................................</w:t>
          </w:r>
          <w:r w:rsidR="00896D87" w:rsidRPr="00BA311D">
            <w:rPr>
              <w:sz w:val="24"/>
              <w:szCs w:val="24"/>
            </w:rPr>
            <w:t>................</w:t>
          </w:r>
          <w:r w:rsidRPr="00BA311D">
            <w:rPr>
              <w:sz w:val="24"/>
              <w:szCs w:val="24"/>
            </w:rPr>
            <w:t>..ii Acknowledgements</w:t>
          </w:r>
          <w:r w:rsidR="0042390E" w:rsidRPr="00BA311D">
            <w:rPr>
              <w:sz w:val="24"/>
              <w:szCs w:val="24"/>
            </w:rPr>
            <w:t xml:space="preserve"> </w:t>
          </w:r>
          <w:r w:rsidRPr="00BA311D">
            <w:rPr>
              <w:sz w:val="24"/>
              <w:szCs w:val="24"/>
            </w:rPr>
            <w:t>.........................................</w:t>
          </w:r>
          <w:r w:rsidR="00896D87" w:rsidRPr="00BA311D">
            <w:rPr>
              <w:sz w:val="24"/>
              <w:szCs w:val="24"/>
            </w:rPr>
            <w:t>....</w:t>
          </w:r>
          <w:r w:rsidR="0000585F" w:rsidRPr="00BA311D">
            <w:rPr>
              <w:sz w:val="24"/>
              <w:szCs w:val="24"/>
            </w:rPr>
            <w:t>.</w:t>
          </w:r>
          <w:r w:rsidRPr="00BA311D">
            <w:rPr>
              <w:sz w:val="24"/>
              <w:szCs w:val="24"/>
            </w:rPr>
            <w:t xml:space="preserve">............................................................iii </w:t>
          </w:r>
        </w:p>
        <w:p w14:paraId="07AB0363" w14:textId="74DF6015" w:rsidR="00896D87" w:rsidRPr="00BA311D" w:rsidRDefault="00A46D45" w:rsidP="00707104">
          <w:pPr>
            <w:spacing w:line="360" w:lineRule="auto"/>
            <w:ind w:firstLine="720"/>
            <w:rPr>
              <w:sz w:val="24"/>
              <w:szCs w:val="24"/>
            </w:rPr>
          </w:pPr>
          <w:r w:rsidRPr="00BA311D">
            <w:rPr>
              <w:sz w:val="24"/>
              <w:szCs w:val="24"/>
            </w:rPr>
            <w:t>List of Figures</w:t>
          </w:r>
          <w:r w:rsidR="0042390E" w:rsidRPr="00BA311D">
            <w:rPr>
              <w:sz w:val="24"/>
              <w:szCs w:val="24"/>
            </w:rPr>
            <w:t xml:space="preserve"> </w:t>
          </w:r>
          <w:r w:rsidRPr="00BA311D">
            <w:rPr>
              <w:sz w:val="24"/>
              <w:szCs w:val="24"/>
            </w:rPr>
            <w:t>.........................................</w:t>
          </w:r>
          <w:r w:rsidR="00896D87" w:rsidRPr="00BA311D">
            <w:rPr>
              <w:sz w:val="24"/>
              <w:szCs w:val="24"/>
            </w:rPr>
            <w:t>...................</w:t>
          </w:r>
          <w:r w:rsidRPr="00BA311D">
            <w:rPr>
              <w:sz w:val="24"/>
              <w:szCs w:val="24"/>
            </w:rPr>
            <w:t>......................................................v</w:t>
          </w:r>
          <w:r w:rsidR="0085135B" w:rsidRPr="00BA311D">
            <w:rPr>
              <w:sz w:val="24"/>
              <w:szCs w:val="24"/>
            </w:rPr>
            <w:t>i</w:t>
          </w:r>
          <w:r w:rsidRPr="00BA311D">
            <w:rPr>
              <w:sz w:val="24"/>
              <w:szCs w:val="24"/>
            </w:rPr>
            <w:t xml:space="preserve"> </w:t>
          </w:r>
        </w:p>
        <w:p w14:paraId="258EA91F" w14:textId="5BBA9D89" w:rsidR="00A47E6E" w:rsidRPr="00BA311D" w:rsidRDefault="00896D87" w:rsidP="00707104">
          <w:pPr>
            <w:spacing w:line="360" w:lineRule="auto"/>
            <w:ind w:left="720"/>
            <w:rPr>
              <w:sz w:val="24"/>
              <w:szCs w:val="24"/>
            </w:rPr>
          </w:pPr>
          <w:r w:rsidRPr="00BA311D">
            <w:rPr>
              <w:sz w:val="24"/>
              <w:szCs w:val="24"/>
            </w:rPr>
            <w:t>List of Tables</w:t>
          </w:r>
          <w:r w:rsidR="0042390E" w:rsidRPr="00BA311D">
            <w:rPr>
              <w:sz w:val="24"/>
              <w:szCs w:val="24"/>
            </w:rPr>
            <w:t xml:space="preserve"> </w:t>
          </w:r>
          <w:r w:rsidRPr="00BA311D">
            <w:rPr>
              <w:sz w:val="24"/>
              <w:szCs w:val="24"/>
            </w:rPr>
            <w:t>.......................................................................................</w:t>
          </w:r>
          <w:r w:rsidR="0000585F" w:rsidRPr="00BA311D">
            <w:rPr>
              <w:sz w:val="24"/>
              <w:szCs w:val="24"/>
            </w:rPr>
            <w:t>...</w:t>
          </w:r>
          <w:r w:rsidRPr="00BA311D">
            <w:rPr>
              <w:sz w:val="24"/>
              <w:szCs w:val="24"/>
            </w:rPr>
            <w:t>.........................</w:t>
          </w:r>
          <w:r w:rsidR="0085135B" w:rsidRPr="00BA311D">
            <w:rPr>
              <w:sz w:val="24"/>
              <w:szCs w:val="24"/>
            </w:rPr>
            <w:t>viii</w:t>
          </w:r>
          <w:r w:rsidRPr="00BA311D">
            <w:rPr>
              <w:sz w:val="24"/>
              <w:szCs w:val="24"/>
            </w:rPr>
            <w:t xml:space="preserve"> </w:t>
          </w:r>
          <w:r w:rsidR="00A46D45" w:rsidRPr="00BA311D">
            <w:rPr>
              <w:sz w:val="24"/>
              <w:szCs w:val="24"/>
            </w:rPr>
            <w:t>Abstract</w:t>
          </w:r>
          <w:r w:rsidR="0042390E" w:rsidRPr="00BA311D">
            <w:rPr>
              <w:sz w:val="24"/>
              <w:szCs w:val="24"/>
            </w:rPr>
            <w:t xml:space="preserve"> </w:t>
          </w:r>
          <w:r w:rsidR="00A46D45" w:rsidRPr="00BA311D">
            <w:rPr>
              <w:sz w:val="24"/>
              <w:szCs w:val="24"/>
            </w:rPr>
            <w:t>................................................................................................</w:t>
          </w:r>
          <w:r w:rsidRPr="00BA311D">
            <w:rPr>
              <w:sz w:val="24"/>
              <w:szCs w:val="24"/>
            </w:rPr>
            <w:t>.......</w:t>
          </w:r>
          <w:r w:rsidR="00A46D45" w:rsidRPr="00BA311D">
            <w:rPr>
              <w:sz w:val="24"/>
              <w:szCs w:val="24"/>
            </w:rPr>
            <w:t>....................</w:t>
          </w:r>
          <w:r w:rsidR="0042390E" w:rsidRPr="00BA311D">
            <w:rPr>
              <w:sz w:val="24"/>
              <w:szCs w:val="24"/>
            </w:rPr>
            <w:t>.</w:t>
          </w:r>
          <w:r w:rsidR="0085135B" w:rsidRPr="00BA311D">
            <w:rPr>
              <w:sz w:val="24"/>
              <w:szCs w:val="24"/>
            </w:rPr>
            <w:t>i</w:t>
          </w:r>
          <w:r w:rsidR="00561E80" w:rsidRPr="00BA311D">
            <w:rPr>
              <w:sz w:val="24"/>
              <w:szCs w:val="24"/>
            </w:rPr>
            <w:t>x</w:t>
          </w:r>
        </w:p>
        <w:p w14:paraId="3B9DF329" w14:textId="10BC62B4" w:rsidR="00960E7C" w:rsidRPr="00960E7C" w:rsidRDefault="000F5203" w:rsidP="00960E7C">
          <w:pPr>
            <w:pStyle w:val="TOC1"/>
            <w:rPr>
              <w:rFonts w:ascii="Times New Roman" w:hAnsi="Times New Roman"/>
              <w:noProof/>
              <w:sz w:val="24"/>
              <w:szCs w:val="24"/>
            </w:rPr>
          </w:pPr>
          <w:r w:rsidRPr="00BA311D">
            <w:fldChar w:fldCharType="begin"/>
          </w:r>
          <w:r w:rsidRPr="00BA311D">
            <w:instrText xml:space="preserve"> TOC \o "1-3" \h \z \u </w:instrText>
          </w:r>
          <w:r w:rsidRPr="00BA311D">
            <w:fldChar w:fldCharType="separate"/>
          </w:r>
          <w:hyperlink w:anchor="_Toc120907329" w:history="1">
            <w:r w:rsidR="00960E7C" w:rsidRPr="00960E7C">
              <w:rPr>
                <w:rStyle w:val="Hyperlink"/>
                <w:rFonts w:ascii="Times New Roman" w:hAnsi="Times New Roman"/>
                <w:noProof/>
                <w:w w:val="99"/>
                <w:sz w:val="24"/>
                <w:szCs w:val="24"/>
              </w:rPr>
              <w:t>1.</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Theory</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_Toc120907329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1</w:t>
            </w:r>
            <w:r w:rsidR="00960E7C" w:rsidRPr="00960E7C">
              <w:rPr>
                <w:rFonts w:ascii="Times New Roman" w:hAnsi="Times New Roman"/>
                <w:noProof/>
                <w:webHidden/>
                <w:sz w:val="24"/>
                <w:szCs w:val="24"/>
              </w:rPr>
              <w:fldChar w:fldCharType="end"/>
            </w:r>
          </w:hyperlink>
        </w:p>
        <w:p w14:paraId="358642E3" w14:textId="52A17030" w:rsidR="00960E7C" w:rsidRPr="00960E7C" w:rsidRDefault="00000000" w:rsidP="00960E7C">
          <w:pPr>
            <w:pStyle w:val="TOC1"/>
            <w:rPr>
              <w:rFonts w:ascii="Times New Roman" w:hAnsi="Times New Roman"/>
              <w:noProof/>
              <w:sz w:val="24"/>
              <w:szCs w:val="24"/>
            </w:rPr>
          </w:pPr>
          <w:hyperlink w:anchor="_Toc120907330" w:history="1">
            <w:r w:rsidR="00960E7C" w:rsidRPr="00960E7C">
              <w:rPr>
                <w:rStyle w:val="Hyperlink"/>
                <w:rFonts w:ascii="Times New Roman" w:hAnsi="Times New Roman"/>
                <w:noProof/>
                <w:w w:val="99"/>
                <w:sz w:val="24"/>
                <w:szCs w:val="24"/>
              </w:rPr>
              <w:t>1.1</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Motivation</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_Toc120907330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1</w:t>
            </w:r>
            <w:r w:rsidR="00960E7C" w:rsidRPr="00960E7C">
              <w:rPr>
                <w:rFonts w:ascii="Times New Roman" w:hAnsi="Times New Roman"/>
                <w:noProof/>
                <w:webHidden/>
                <w:sz w:val="24"/>
                <w:szCs w:val="24"/>
              </w:rPr>
              <w:fldChar w:fldCharType="end"/>
            </w:r>
          </w:hyperlink>
        </w:p>
        <w:p w14:paraId="7AC0D3E1" w14:textId="0BC2E0D9" w:rsidR="00960E7C" w:rsidRPr="00960E7C" w:rsidRDefault="00000000" w:rsidP="00960E7C">
          <w:pPr>
            <w:pStyle w:val="TOC1"/>
            <w:rPr>
              <w:rFonts w:ascii="Times New Roman" w:hAnsi="Times New Roman"/>
              <w:noProof/>
              <w:sz w:val="24"/>
              <w:szCs w:val="24"/>
            </w:rPr>
          </w:pPr>
          <w:hyperlink w:anchor="_Toc120907331" w:history="1">
            <w:r w:rsidR="00960E7C" w:rsidRPr="00960E7C">
              <w:rPr>
                <w:rStyle w:val="Hyperlink"/>
                <w:rFonts w:ascii="Times New Roman" w:hAnsi="Times New Roman"/>
                <w:noProof/>
                <w:w w:val="99"/>
                <w:sz w:val="24"/>
                <w:szCs w:val="24"/>
              </w:rPr>
              <w:t>1.2</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Analysis</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_Toc120907331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1</w:t>
            </w:r>
            <w:r w:rsidR="00960E7C" w:rsidRPr="00960E7C">
              <w:rPr>
                <w:rFonts w:ascii="Times New Roman" w:hAnsi="Times New Roman"/>
                <w:noProof/>
                <w:webHidden/>
                <w:sz w:val="24"/>
                <w:szCs w:val="24"/>
              </w:rPr>
              <w:fldChar w:fldCharType="end"/>
            </w:r>
          </w:hyperlink>
        </w:p>
        <w:p w14:paraId="528D61A3" w14:textId="6C1B21A9" w:rsidR="00960E7C" w:rsidRPr="00960E7C" w:rsidRDefault="00000000" w:rsidP="00960E7C">
          <w:pPr>
            <w:pStyle w:val="TOC1"/>
            <w:rPr>
              <w:rFonts w:ascii="Times New Roman" w:hAnsi="Times New Roman"/>
              <w:noProof/>
              <w:sz w:val="24"/>
              <w:szCs w:val="24"/>
            </w:rPr>
          </w:pPr>
          <w:hyperlink w:anchor="_Toc120907335" w:history="1">
            <w:r w:rsidR="00960E7C" w:rsidRPr="00960E7C">
              <w:rPr>
                <w:rStyle w:val="Hyperlink"/>
                <w:rFonts w:ascii="Times New Roman" w:hAnsi="Times New Roman"/>
                <w:noProof/>
                <w:sz w:val="24"/>
                <w:szCs w:val="24"/>
              </w:rPr>
              <w:t>1.2.1.</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Electrocardiography</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_Toc120907335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2</w:t>
            </w:r>
            <w:r w:rsidR="00960E7C" w:rsidRPr="00960E7C">
              <w:rPr>
                <w:rFonts w:ascii="Times New Roman" w:hAnsi="Times New Roman"/>
                <w:noProof/>
                <w:webHidden/>
                <w:sz w:val="24"/>
                <w:szCs w:val="24"/>
              </w:rPr>
              <w:fldChar w:fldCharType="end"/>
            </w:r>
          </w:hyperlink>
        </w:p>
        <w:p w14:paraId="14E790A5" w14:textId="3067CB31" w:rsidR="00960E7C" w:rsidRPr="00960E7C" w:rsidRDefault="00000000" w:rsidP="00960E7C">
          <w:pPr>
            <w:pStyle w:val="TOC1"/>
            <w:rPr>
              <w:rFonts w:ascii="Times New Roman" w:hAnsi="Times New Roman"/>
              <w:noProof/>
              <w:sz w:val="24"/>
              <w:szCs w:val="24"/>
            </w:rPr>
          </w:pPr>
          <w:hyperlink w:anchor="_Toc120907336" w:history="1">
            <w:r w:rsidR="00960E7C" w:rsidRPr="00960E7C">
              <w:rPr>
                <w:rStyle w:val="Hyperlink"/>
                <w:rFonts w:ascii="Times New Roman" w:hAnsi="Times New Roman"/>
                <w:noProof/>
                <w:sz w:val="24"/>
                <w:szCs w:val="24"/>
              </w:rPr>
              <w:t>1.2.2.</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Galvanic Skin Response</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_Toc120907336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3</w:t>
            </w:r>
            <w:r w:rsidR="00960E7C" w:rsidRPr="00960E7C">
              <w:rPr>
                <w:rFonts w:ascii="Times New Roman" w:hAnsi="Times New Roman"/>
                <w:noProof/>
                <w:webHidden/>
                <w:sz w:val="24"/>
                <w:szCs w:val="24"/>
              </w:rPr>
              <w:fldChar w:fldCharType="end"/>
            </w:r>
          </w:hyperlink>
        </w:p>
        <w:p w14:paraId="12A4C909" w14:textId="0694C6F9" w:rsidR="00960E7C" w:rsidRPr="00960E7C" w:rsidRDefault="00000000" w:rsidP="00960E7C">
          <w:pPr>
            <w:pStyle w:val="TOC1"/>
            <w:rPr>
              <w:rFonts w:ascii="Times New Roman" w:hAnsi="Times New Roman"/>
              <w:noProof/>
              <w:sz w:val="24"/>
              <w:szCs w:val="24"/>
            </w:rPr>
          </w:pPr>
          <w:hyperlink w:anchor="_Toc120907337" w:history="1">
            <w:r w:rsidR="00960E7C" w:rsidRPr="00960E7C">
              <w:rPr>
                <w:rStyle w:val="Hyperlink"/>
                <w:rFonts w:ascii="Times New Roman" w:hAnsi="Times New Roman"/>
                <w:noProof/>
                <w:sz w:val="24"/>
                <w:szCs w:val="24"/>
              </w:rPr>
              <w:t>1.2.3.</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Temperature</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_Toc120907337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4</w:t>
            </w:r>
            <w:r w:rsidR="00960E7C" w:rsidRPr="00960E7C">
              <w:rPr>
                <w:rFonts w:ascii="Times New Roman" w:hAnsi="Times New Roman"/>
                <w:noProof/>
                <w:webHidden/>
                <w:sz w:val="24"/>
                <w:szCs w:val="24"/>
              </w:rPr>
              <w:fldChar w:fldCharType="end"/>
            </w:r>
          </w:hyperlink>
        </w:p>
        <w:p w14:paraId="56C10F7F" w14:textId="22192307" w:rsidR="00960E7C" w:rsidRPr="00960E7C" w:rsidRDefault="00000000" w:rsidP="00960E7C">
          <w:pPr>
            <w:pStyle w:val="TOC1"/>
            <w:rPr>
              <w:rFonts w:ascii="Times New Roman" w:hAnsi="Times New Roman"/>
              <w:noProof/>
              <w:sz w:val="24"/>
              <w:szCs w:val="24"/>
            </w:rPr>
          </w:pPr>
          <w:hyperlink w:anchor="_Toc120907338" w:history="1">
            <w:r w:rsidR="00960E7C" w:rsidRPr="00960E7C">
              <w:rPr>
                <w:rStyle w:val="Hyperlink"/>
                <w:rFonts w:ascii="Times New Roman" w:hAnsi="Times New Roman"/>
                <w:noProof/>
                <w:w w:val="99"/>
                <w:sz w:val="24"/>
                <w:szCs w:val="24"/>
              </w:rPr>
              <w:t>1.3</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Stress Analysis</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_Toc120907338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7</w:t>
            </w:r>
            <w:r w:rsidR="00960E7C" w:rsidRPr="00960E7C">
              <w:rPr>
                <w:rFonts w:ascii="Times New Roman" w:hAnsi="Times New Roman"/>
                <w:noProof/>
                <w:webHidden/>
                <w:sz w:val="24"/>
                <w:szCs w:val="24"/>
              </w:rPr>
              <w:fldChar w:fldCharType="end"/>
            </w:r>
          </w:hyperlink>
        </w:p>
        <w:p w14:paraId="477C61F0" w14:textId="6C535EA6" w:rsidR="00960E7C" w:rsidRPr="00960E7C" w:rsidRDefault="00000000" w:rsidP="00960E7C">
          <w:pPr>
            <w:pStyle w:val="TOC1"/>
            <w:rPr>
              <w:rFonts w:ascii="Times New Roman" w:hAnsi="Times New Roman"/>
              <w:noProof/>
              <w:sz w:val="24"/>
              <w:szCs w:val="24"/>
            </w:rPr>
          </w:pPr>
          <w:hyperlink w:anchor="_Toc120907339" w:history="1">
            <w:r w:rsidR="00960E7C" w:rsidRPr="00960E7C">
              <w:rPr>
                <w:rStyle w:val="Hyperlink"/>
                <w:rFonts w:ascii="Times New Roman" w:hAnsi="Times New Roman"/>
                <w:noProof/>
                <w:w w:val="99"/>
                <w:sz w:val="24"/>
                <w:szCs w:val="24"/>
              </w:rPr>
              <w:t>1.4</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OLED Display</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_Toc120907339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7</w:t>
            </w:r>
            <w:r w:rsidR="00960E7C" w:rsidRPr="00960E7C">
              <w:rPr>
                <w:rFonts w:ascii="Times New Roman" w:hAnsi="Times New Roman"/>
                <w:noProof/>
                <w:webHidden/>
                <w:sz w:val="24"/>
                <w:szCs w:val="24"/>
              </w:rPr>
              <w:fldChar w:fldCharType="end"/>
            </w:r>
          </w:hyperlink>
        </w:p>
        <w:p w14:paraId="09C6161F" w14:textId="5014FC65" w:rsidR="00960E7C" w:rsidRPr="00960E7C" w:rsidRDefault="00000000" w:rsidP="00960E7C">
          <w:pPr>
            <w:pStyle w:val="TOC1"/>
            <w:rPr>
              <w:rFonts w:ascii="Times New Roman" w:hAnsi="Times New Roman"/>
              <w:noProof/>
              <w:sz w:val="24"/>
              <w:szCs w:val="24"/>
            </w:rPr>
          </w:pPr>
          <w:hyperlink w:anchor="_Toc120907340" w:history="1">
            <w:r w:rsidR="00960E7C" w:rsidRPr="00960E7C">
              <w:rPr>
                <w:rStyle w:val="Hyperlink"/>
                <w:rFonts w:ascii="Times New Roman" w:hAnsi="Times New Roman"/>
                <w:noProof/>
                <w:w w:val="99"/>
                <w:sz w:val="24"/>
                <w:szCs w:val="24"/>
              </w:rPr>
              <w:t>1.5</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Processors and Field Programmable Gate Arrays</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_Toc120907340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8</w:t>
            </w:r>
            <w:r w:rsidR="00960E7C" w:rsidRPr="00960E7C">
              <w:rPr>
                <w:rFonts w:ascii="Times New Roman" w:hAnsi="Times New Roman"/>
                <w:noProof/>
                <w:webHidden/>
                <w:sz w:val="24"/>
                <w:szCs w:val="24"/>
              </w:rPr>
              <w:fldChar w:fldCharType="end"/>
            </w:r>
          </w:hyperlink>
        </w:p>
        <w:p w14:paraId="0F4B6640" w14:textId="7D22C79F" w:rsidR="00960E7C" w:rsidRPr="00960E7C" w:rsidRDefault="00000000" w:rsidP="00960E7C">
          <w:pPr>
            <w:pStyle w:val="TOC1"/>
            <w:rPr>
              <w:rFonts w:ascii="Times New Roman" w:hAnsi="Times New Roman"/>
              <w:noProof/>
              <w:sz w:val="24"/>
              <w:szCs w:val="24"/>
            </w:rPr>
          </w:pPr>
          <w:hyperlink w:anchor="_Toc120907341" w:history="1">
            <w:r w:rsidR="00960E7C" w:rsidRPr="00960E7C">
              <w:rPr>
                <w:rStyle w:val="Hyperlink"/>
                <w:rFonts w:ascii="Times New Roman" w:hAnsi="Times New Roman"/>
                <w:noProof/>
                <w:w w:val="99"/>
                <w:sz w:val="24"/>
                <w:szCs w:val="24"/>
              </w:rPr>
              <w:t>1.6</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Zynq Architecture</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_Toc120907341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9</w:t>
            </w:r>
            <w:r w:rsidR="00960E7C" w:rsidRPr="00960E7C">
              <w:rPr>
                <w:rFonts w:ascii="Times New Roman" w:hAnsi="Times New Roman"/>
                <w:noProof/>
                <w:webHidden/>
                <w:sz w:val="24"/>
                <w:szCs w:val="24"/>
              </w:rPr>
              <w:fldChar w:fldCharType="end"/>
            </w:r>
          </w:hyperlink>
        </w:p>
        <w:p w14:paraId="5A9E678F" w14:textId="51B6C296" w:rsidR="00960E7C" w:rsidRPr="00960E7C" w:rsidRDefault="00000000" w:rsidP="00960E7C">
          <w:pPr>
            <w:pStyle w:val="TOC1"/>
            <w:rPr>
              <w:rFonts w:ascii="Times New Roman" w:hAnsi="Times New Roman"/>
              <w:noProof/>
              <w:sz w:val="24"/>
              <w:szCs w:val="24"/>
            </w:rPr>
          </w:pPr>
          <w:hyperlink w:anchor="_Toc120907349" w:history="1">
            <w:r w:rsidR="00960E7C" w:rsidRPr="00960E7C">
              <w:rPr>
                <w:rStyle w:val="Hyperlink"/>
                <w:rFonts w:ascii="Times New Roman" w:hAnsi="Times New Roman"/>
                <w:noProof/>
                <w:w w:val="99"/>
                <w:sz w:val="24"/>
                <w:szCs w:val="24"/>
              </w:rPr>
              <w:t>1.7</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AXI Interface</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_Toc120907349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12</w:t>
            </w:r>
            <w:r w:rsidR="00960E7C" w:rsidRPr="00960E7C">
              <w:rPr>
                <w:rFonts w:ascii="Times New Roman" w:hAnsi="Times New Roman"/>
                <w:noProof/>
                <w:webHidden/>
                <w:sz w:val="24"/>
                <w:szCs w:val="24"/>
              </w:rPr>
              <w:fldChar w:fldCharType="end"/>
            </w:r>
          </w:hyperlink>
        </w:p>
        <w:p w14:paraId="09F7CFA4" w14:textId="0C35E0FD" w:rsidR="00960E7C" w:rsidRPr="00960E7C" w:rsidRDefault="00000000" w:rsidP="00960E7C">
          <w:pPr>
            <w:pStyle w:val="TOC1"/>
            <w:rPr>
              <w:rFonts w:ascii="Times New Roman" w:hAnsi="Times New Roman"/>
              <w:noProof/>
              <w:sz w:val="24"/>
              <w:szCs w:val="24"/>
            </w:rPr>
          </w:pPr>
          <w:hyperlink w:anchor="_Toc120907350" w:history="1">
            <w:r w:rsidR="00960E7C" w:rsidRPr="00960E7C">
              <w:rPr>
                <w:rStyle w:val="Hyperlink"/>
                <w:rFonts w:ascii="Times New Roman" w:hAnsi="Times New Roman"/>
                <w:noProof/>
                <w:w w:val="99"/>
                <w:sz w:val="24"/>
                <w:szCs w:val="24"/>
              </w:rPr>
              <w:t>2.</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Methodology</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_Toc120907350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14</w:t>
            </w:r>
            <w:r w:rsidR="00960E7C" w:rsidRPr="00960E7C">
              <w:rPr>
                <w:rFonts w:ascii="Times New Roman" w:hAnsi="Times New Roman"/>
                <w:noProof/>
                <w:webHidden/>
                <w:sz w:val="24"/>
                <w:szCs w:val="24"/>
              </w:rPr>
              <w:fldChar w:fldCharType="end"/>
            </w:r>
          </w:hyperlink>
        </w:p>
        <w:p w14:paraId="02E56F45" w14:textId="7F0EB2E3" w:rsidR="00960E7C" w:rsidRPr="00960E7C" w:rsidRDefault="00000000" w:rsidP="00960E7C">
          <w:pPr>
            <w:pStyle w:val="TOC1"/>
            <w:rPr>
              <w:rFonts w:ascii="Times New Roman" w:hAnsi="Times New Roman"/>
              <w:noProof/>
              <w:sz w:val="24"/>
              <w:szCs w:val="24"/>
            </w:rPr>
          </w:pPr>
          <w:hyperlink w:anchor="_Toc120907352" w:history="1">
            <w:r w:rsidR="00960E7C" w:rsidRPr="00960E7C">
              <w:rPr>
                <w:rStyle w:val="Hyperlink"/>
                <w:rFonts w:ascii="Times New Roman" w:hAnsi="Times New Roman"/>
                <w:noProof/>
                <w:w w:val="99"/>
                <w:sz w:val="24"/>
                <w:szCs w:val="24"/>
              </w:rPr>
              <w:t>2.1</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Sensors &amp; Communication Protocols</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_Toc120907352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14</w:t>
            </w:r>
            <w:r w:rsidR="00960E7C" w:rsidRPr="00960E7C">
              <w:rPr>
                <w:rFonts w:ascii="Times New Roman" w:hAnsi="Times New Roman"/>
                <w:noProof/>
                <w:webHidden/>
                <w:sz w:val="24"/>
                <w:szCs w:val="24"/>
              </w:rPr>
              <w:fldChar w:fldCharType="end"/>
            </w:r>
          </w:hyperlink>
        </w:p>
        <w:p w14:paraId="36EA4F62" w14:textId="6164953E" w:rsidR="00960E7C" w:rsidRPr="00960E7C" w:rsidRDefault="00000000" w:rsidP="00960E7C">
          <w:pPr>
            <w:pStyle w:val="TOC1"/>
            <w:rPr>
              <w:rFonts w:ascii="Times New Roman" w:hAnsi="Times New Roman"/>
              <w:noProof/>
              <w:sz w:val="24"/>
              <w:szCs w:val="24"/>
            </w:rPr>
          </w:pPr>
          <w:hyperlink w:anchor="_Toc120907356" w:history="1">
            <w:r w:rsidR="00960E7C" w:rsidRPr="00960E7C">
              <w:rPr>
                <w:rStyle w:val="Hyperlink"/>
                <w:rFonts w:ascii="Times New Roman" w:hAnsi="Times New Roman"/>
                <w:noProof/>
                <w:sz w:val="24"/>
                <w:szCs w:val="24"/>
              </w:rPr>
              <w:t>2.1.1.</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Pmod AD2</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_Toc120907356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14</w:t>
            </w:r>
            <w:r w:rsidR="00960E7C" w:rsidRPr="00960E7C">
              <w:rPr>
                <w:rFonts w:ascii="Times New Roman" w:hAnsi="Times New Roman"/>
                <w:noProof/>
                <w:webHidden/>
                <w:sz w:val="24"/>
                <w:szCs w:val="24"/>
              </w:rPr>
              <w:fldChar w:fldCharType="end"/>
            </w:r>
          </w:hyperlink>
        </w:p>
        <w:p w14:paraId="55F4279D" w14:textId="2482A3E7" w:rsidR="00960E7C" w:rsidRPr="00960E7C" w:rsidRDefault="00000000" w:rsidP="00960E7C">
          <w:pPr>
            <w:pStyle w:val="TOC1"/>
            <w:rPr>
              <w:rFonts w:ascii="Times New Roman" w:hAnsi="Times New Roman"/>
              <w:noProof/>
              <w:sz w:val="24"/>
              <w:szCs w:val="24"/>
            </w:rPr>
          </w:pPr>
          <w:hyperlink w:anchor="_Toc120907357" w:history="1">
            <w:r w:rsidR="00960E7C" w:rsidRPr="00960E7C">
              <w:rPr>
                <w:rStyle w:val="Hyperlink"/>
                <w:rFonts w:ascii="Times New Roman" w:hAnsi="Times New Roman"/>
                <w:noProof/>
                <w:sz w:val="24"/>
                <w:szCs w:val="24"/>
              </w:rPr>
              <w:t>2.1.2.</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Pmod TMP3</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_Toc120907357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16</w:t>
            </w:r>
            <w:r w:rsidR="00960E7C" w:rsidRPr="00960E7C">
              <w:rPr>
                <w:rFonts w:ascii="Times New Roman" w:hAnsi="Times New Roman"/>
                <w:noProof/>
                <w:webHidden/>
                <w:sz w:val="24"/>
                <w:szCs w:val="24"/>
              </w:rPr>
              <w:fldChar w:fldCharType="end"/>
            </w:r>
          </w:hyperlink>
        </w:p>
        <w:p w14:paraId="12A087AE" w14:textId="3D0D076A" w:rsidR="00960E7C" w:rsidRPr="00960E7C" w:rsidRDefault="00000000" w:rsidP="00960E7C">
          <w:pPr>
            <w:pStyle w:val="TOC1"/>
            <w:rPr>
              <w:rFonts w:ascii="Times New Roman" w:hAnsi="Times New Roman"/>
              <w:noProof/>
              <w:sz w:val="24"/>
              <w:szCs w:val="24"/>
            </w:rPr>
          </w:pPr>
          <w:hyperlink w:anchor="_Toc120907358" w:history="1">
            <w:r w:rsidR="00960E7C" w:rsidRPr="00960E7C">
              <w:rPr>
                <w:rStyle w:val="Hyperlink"/>
                <w:rFonts w:ascii="Times New Roman" w:hAnsi="Times New Roman"/>
                <w:noProof/>
                <w:sz w:val="24"/>
                <w:szCs w:val="24"/>
              </w:rPr>
              <w:t>2.1.3.</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Pmod TC1</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_Toc120907358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17</w:t>
            </w:r>
            <w:r w:rsidR="00960E7C" w:rsidRPr="00960E7C">
              <w:rPr>
                <w:rFonts w:ascii="Times New Roman" w:hAnsi="Times New Roman"/>
                <w:noProof/>
                <w:webHidden/>
                <w:sz w:val="24"/>
                <w:szCs w:val="24"/>
              </w:rPr>
              <w:fldChar w:fldCharType="end"/>
            </w:r>
          </w:hyperlink>
        </w:p>
        <w:p w14:paraId="3381E94A" w14:textId="7C768E6B" w:rsidR="00960E7C" w:rsidRPr="00960E7C" w:rsidRDefault="00000000" w:rsidP="00960E7C">
          <w:pPr>
            <w:pStyle w:val="TOC1"/>
            <w:rPr>
              <w:rFonts w:ascii="Times New Roman" w:hAnsi="Times New Roman"/>
              <w:noProof/>
              <w:sz w:val="24"/>
              <w:szCs w:val="24"/>
            </w:rPr>
          </w:pPr>
          <w:hyperlink w:anchor="_Toc120907359" w:history="1">
            <w:r w:rsidR="00960E7C" w:rsidRPr="00960E7C">
              <w:rPr>
                <w:rStyle w:val="Hyperlink"/>
                <w:rFonts w:ascii="Times New Roman" w:hAnsi="Times New Roman"/>
                <w:noProof/>
                <w:sz w:val="24"/>
                <w:szCs w:val="24"/>
              </w:rPr>
              <w:t>2.1.4.</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Pmod OLED</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_Toc120907359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18</w:t>
            </w:r>
            <w:r w:rsidR="00960E7C" w:rsidRPr="00960E7C">
              <w:rPr>
                <w:rFonts w:ascii="Times New Roman" w:hAnsi="Times New Roman"/>
                <w:noProof/>
                <w:webHidden/>
                <w:sz w:val="24"/>
                <w:szCs w:val="24"/>
              </w:rPr>
              <w:fldChar w:fldCharType="end"/>
            </w:r>
          </w:hyperlink>
        </w:p>
        <w:p w14:paraId="19DF95E0" w14:textId="747EBD6D" w:rsidR="00960E7C" w:rsidRPr="00960E7C" w:rsidRDefault="00000000" w:rsidP="00960E7C">
          <w:pPr>
            <w:pStyle w:val="TOC1"/>
            <w:rPr>
              <w:rFonts w:ascii="Times New Roman" w:hAnsi="Times New Roman"/>
              <w:noProof/>
              <w:sz w:val="24"/>
              <w:szCs w:val="24"/>
            </w:rPr>
          </w:pPr>
          <w:hyperlink w:anchor="_Toc120907360" w:history="1">
            <w:r w:rsidR="00960E7C" w:rsidRPr="00960E7C">
              <w:rPr>
                <w:rStyle w:val="Hyperlink"/>
                <w:rFonts w:ascii="Times New Roman" w:hAnsi="Times New Roman"/>
                <w:noProof/>
                <w:w w:val="99"/>
                <w:sz w:val="24"/>
                <w:szCs w:val="24"/>
              </w:rPr>
              <w:t>2.2</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Hardware Setup</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_Toc120907360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19</w:t>
            </w:r>
            <w:r w:rsidR="00960E7C" w:rsidRPr="00960E7C">
              <w:rPr>
                <w:rFonts w:ascii="Times New Roman" w:hAnsi="Times New Roman"/>
                <w:noProof/>
                <w:webHidden/>
                <w:sz w:val="24"/>
                <w:szCs w:val="24"/>
              </w:rPr>
              <w:fldChar w:fldCharType="end"/>
            </w:r>
          </w:hyperlink>
        </w:p>
        <w:p w14:paraId="31856B9F" w14:textId="57554012" w:rsidR="00960E7C" w:rsidRPr="00960E7C" w:rsidRDefault="00000000" w:rsidP="00960E7C">
          <w:pPr>
            <w:pStyle w:val="TOC1"/>
            <w:rPr>
              <w:rFonts w:ascii="Times New Roman" w:hAnsi="Times New Roman"/>
              <w:noProof/>
              <w:sz w:val="24"/>
              <w:szCs w:val="24"/>
            </w:rPr>
          </w:pPr>
          <w:hyperlink w:anchor="_Toc120907361" w:history="1">
            <w:r w:rsidR="00960E7C" w:rsidRPr="00960E7C">
              <w:rPr>
                <w:rStyle w:val="Hyperlink"/>
                <w:rFonts w:ascii="Times New Roman" w:hAnsi="Times New Roman"/>
                <w:noProof/>
                <w:w w:val="99"/>
                <w:sz w:val="24"/>
                <w:szCs w:val="24"/>
              </w:rPr>
              <w:t>2.3</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Software Flow</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_Toc120907361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20</w:t>
            </w:r>
            <w:r w:rsidR="00960E7C" w:rsidRPr="00960E7C">
              <w:rPr>
                <w:rFonts w:ascii="Times New Roman" w:hAnsi="Times New Roman"/>
                <w:noProof/>
                <w:webHidden/>
                <w:sz w:val="24"/>
                <w:szCs w:val="24"/>
              </w:rPr>
              <w:fldChar w:fldCharType="end"/>
            </w:r>
          </w:hyperlink>
        </w:p>
        <w:p w14:paraId="667E83E8" w14:textId="003CDC7A" w:rsidR="00960E7C" w:rsidRPr="00960E7C" w:rsidRDefault="00000000" w:rsidP="00960E7C">
          <w:pPr>
            <w:pStyle w:val="TOC1"/>
            <w:rPr>
              <w:rFonts w:ascii="Times New Roman" w:hAnsi="Times New Roman"/>
              <w:noProof/>
              <w:sz w:val="24"/>
              <w:szCs w:val="24"/>
            </w:rPr>
          </w:pPr>
          <w:hyperlink w:anchor="_Toc120907367" w:history="1">
            <w:r w:rsidR="00960E7C" w:rsidRPr="00960E7C">
              <w:rPr>
                <w:rStyle w:val="Hyperlink"/>
                <w:rFonts w:ascii="Times New Roman" w:hAnsi="Times New Roman"/>
                <w:noProof/>
                <w:sz w:val="24"/>
                <w:szCs w:val="24"/>
              </w:rPr>
              <w:t>2.3.1.</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Heart Rate</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_Toc120907367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20</w:t>
            </w:r>
            <w:r w:rsidR="00960E7C" w:rsidRPr="00960E7C">
              <w:rPr>
                <w:rFonts w:ascii="Times New Roman" w:hAnsi="Times New Roman"/>
                <w:noProof/>
                <w:webHidden/>
                <w:sz w:val="24"/>
                <w:szCs w:val="24"/>
              </w:rPr>
              <w:fldChar w:fldCharType="end"/>
            </w:r>
          </w:hyperlink>
        </w:p>
        <w:p w14:paraId="1E97509F" w14:textId="4EA468A6" w:rsidR="00960E7C" w:rsidRPr="00960E7C" w:rsidRDefault="00000000" w:rsidP="00960E7C">
          <w:pPr>
            <w:pStyle w:val="TOC1"/>
            <w:rPr>
              <w:rFonts w:ascii="Times New Roman" w:hAnsi="Times New Roman"/>
              <w:noProof/>
              <w:sz w:val="24"/>
              <w:szCs w:val="24"/>
            </w:rPr>
          </w:pPr>
          <w:hyperlink w:anchor="_Toc120907368" w:history="1">
            <w:r w:rsidR="00960E7C" w:rsidRPr="00960E7C">
              <w:rPr>
                <w:rStyle w:val="Hyperlink"/>
                <w:rFonts w:ascii="Times New Roman" w:hAnsi="Times New Roman"/>
                <w:noProof/>
                <w:sz w:val="24"/>
                <w:szCs w:val="24"/>
              </w:rPr>
              <w:t>2.3.2.</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GSR</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_Toc120907368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22</w:t>
            </w:r>
            <w:r w:rsidR="00960E7C" w:rsidRPr="00960E7C">
              <w:rPr>
                <w:rFonts w:ascii="Times New Roman" w:hAnsi="Times New Roman"/>
                <w:noProof/>
                <w:webHidden/>
                <w:sz w:val="24"/>
                <w:szCs w:val="24"/>
              </w:rPr>
              <w:fldChar w:fldCharType="end"/>
            </w:r>
          </w:hyperlink>
        </w:p>
        <w:p w14:paraId="2DFCA879" w14:textId="48606133" w:rsidR="00960E7C" w:rsidRPr="00960E7C" w:rsidRDefault="00000000" w:rsidP="00960E7C">
          <w:pPr>
            <w:pStyle w:val="TOC1"/>
            <w:rPr>
              <w:rFonts w:ascii="Times New Roman" w:hAnsi="Times New Roman"/>
              <w:noProof/>
              <w:sz w:val="24"/>
              <w:szCs w:val="24"/>
            </w:rPr>
          </w:pPr>
          <w:hyperlink w:anchor="_Toc120907369" w:history="1">
            <w:r w:rsidR="00960E7C" w:rsidRPr="00960E7C">
              <w:rPr>
                <w:rStyle w:val="Hyperlink"/>
                <w:rFonts w:ascii="Times New Roman" w:hAnsi="Times New Roman"/>
                <w:noProof/>
                <w:sz w:val="24"/>
                <w:szCs w:val="24"/>
              </w:rPr>
              <w:t>2.3.3.</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Temperature</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_Toc120907369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22</w:t>
            </w:r>
            <w:r w:rsidR="00960E7C" w:rsidRPr="00960E7C">
              <w:rPr>
                <w:rFonts w:ascii="Times New Roman" w:hAnsi="Times New Roman"/>
                <w:noProof/>
                <w:webHidden/>
                <w:sz w:val="24"/>
                <w:szCs w:val="24"/>
              </w:rPr>
              <w:fldChar w:fldCharType="end"/>
            </w:r>
          </w:hyperlink>
        </w:p>
        <w:p w14:paraId="50D7F316" w14:textId="58A63E81" w:rsidR="00960E7C" w:rsidRPr="00960E7C" w:rsidRDefault="00000000" w:rsidP="00960E7C">
          <w:pPr>
            <w:pStyle w:val="TOC1"/>
            <w:rPr>
              <w:rFonts w:ascii="Times New Roman" w:hAnsi="Times New Roman"/>
              <w:noProof/>
              <w:sz w:val="24"/>
              <w:szCs w:val="24"/>
            </w:rPr>
          </w:pPr>
          <w:hyperlink w:anchor="_Toc120907378" w:history="1">
            <w:r w:rsidR="00960E7C" w:rsidRPr="00960E7C">
              <w:rPr>
                <w:rStyle w:val="Hyperlink"/>
                <w:rFonts w:ascii="Times New Roman" w:hAnsi="Times New Roman"/>
                <w:noProof/>
                <w:sz w:val="24"/>
                <w:szCs w:val="24"/>
              </w:rPr>
              <w:t>2.3.4.</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OLED Display</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_Toc120907378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23</w:t>
            </w:r>
            <w:r w:rsidR="00960E7C" w:rsidRPr="00960E7C">
              <w:rPr>
                <w:rFonts w:ascii="Times New Roman" w:hAnsi="Times New Roman"/>
                <w:noProof/>
                <w:webHidden/>
                <w:sz w:val="24"/>
                <w:szCs w:val="24"/>
              </w:rPr>
              <w:fldChar w:fldCharType="end"/>
            </w:r>
          </w:hyperlink>
        </w:p>
        <w:p w14:paraId="079577A0" w14:textId="59883A8E" w:rsidR="00960E7C" w:rsidRPr="00960E7C" w:rsidRDefault="00000000" w:rsidP="00960E7C">
          <w:pPr>
            <w:pStyle w:val="TOC1"/>
            <w:rPr>
              <w:rFonts w:ascii="Times New Roman" w:hAnsi="Times New Roman"/>
              <w:noProof/>
              <w:sz w:val="24"/>
              <w:szCs w:val="24"/>
            </w:rPr>
          </w:pPr>
          <w:hyperlink w:anchor="_Toc120907379" w:history="1">
            <w:r w:rsidR="00960E7C" w:rsidRPr="00960E7C">
              <w:rPr>
                <w:rStyle w:val="Hyperlink"/>
                <w:rFonts w:ascii="Times New Roman" w:hAnsi="Times New Roman"/>
                <w:noProof/>
                <w:w w:val="99"/>
                <w:sz w:val="24"/>
                <w:szCs w:val="24"/>
              </w:rPr>
              <w:t>3.</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Implementation</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_Toc120907379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25</w:t>
            </w:r>
            <w:r w:rsidR="00960E7C" w:rsidRPr="00960E7C">
              <w:rPr>
                <w:rFonts w:ascii="Times New Roman" w:hAnsi="Times New Roman"/>
                <w:noProof/>
                <w:webHidden/>
                <w:sz w:val="24"/>
                <w:szCs w:val="24"/>
              </w:rPr>
              <w:fldChar w:fldCharType="end"/>
            </w:r>
          </w:hyperlink>
        </w:p>
        <w:p w14:paraId="0C1AE66E" w14:textId="2E589571" w:rsidR="00960E7C" w:rsidRPr="00960E7C" w:rsidRDefault="00000000" w:rsidP="00960E7C">
          <w:pPr>
            <w:pStyle w:val="TOC1"/>
            <w:rPr>
              <w:rFonts w:ascii="Times New Roman" w:hAnsi="Times New Roman"/>
              <w:noProof/>
              <w:sz w:val="24"/>
              <w:szCs w:val="24"/>
            </w:rPr>
          </w:pPr>
          <w:hyperlink w:anchor="_Toc120907381" w:history="1">
            <w:r w:rsidR="00960E7C" w:rsidRPr="00960E7C">
              <w:rPr>
                <w:rStyle w:val="Hyperlink"/>
                <w:rFonts w:ascii="Times New Roman" w:hAnsi="Times New Roman"/>
                <w:noProof/>
                <w:w w:val="99"/>
                <w:sz w:val="24"/>
                <w:szCs w:val="24"/>
              </w:rPr>
              <w:t>3.1</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Xilinx Zynq-7000</w:t>
            </w:r>
            <w:r w:rsidR="00960E7C" w:rsidRPr="00960E7C">
              <w:rPr>
                <w:rStyle w:val="Hyperlink"/>
                <w:rFonts w:ascii="Times New Roman" w:hAnsi="Times New Roman"/>
                <w:noProof/>
                <w:spacing w:val="-4"/>
                <w:sz w:val="24"/>
                <w:szCs w:val="24"/>
              </w:rPr>
              <w:t xml:space="preserve"> </w:t>
            </w:r>
            <w:r w:rsidR="00960E7C" w:rsidRPr="00960E7C">
              <w:rPr>
                <w:rStyle w:val="Hyperlink"/>
                <w:rFonts w:ascii="Times New Roman" w:hAnsi="Times New Roman"/>
                <w:noProof/>
                <w:sz w:val="24"/>
                <w:szCs w:val="24"/>
              </w:rPr>
              <w:t>Design</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_Toc120907381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25</w:t>
            </w:r>
            <w:r w:rsidR="00960E7C" w:rsidRPr="00960E7C">
              <w:rPr>
                <w:rFonts w:ascii="Times New Roman" w:hAnsi="Times New Roman"/>
                <w:noProof/>
                <w:webHidden/>
                <w:sz w:val="24"/>
                <w:szCs w:val="24"/>
              </w:rPr>
              <w:fldChar w:fldCharType="end"/>
            </w:r>
          </w:hyperlink>
        </w:p>
        <w:p w14:paraId="7F06D15D" w14:textId="51958BA9" w:rsidR="00960E7C" w:rsidRPr="00960E7C" w:rsidRDefault="00000000" w:rsidP="00960E7C">
          <w:pPr>
            <w:pStyle w:val="TOC1"/>
            <w:rPr>
              <w:rFonts w:ascii="Times New Roman" w:hAnsi="Times New Roman"/>
              <w:noProof/>
              <w:sz w:val="24"/>
              <w:szCs w:val="24"/>
            </w:rPr>
          </w:pPr>
          <w:hyperlink w:anchor="_Toc120907382" w:history="1">
            <w:r w:rsidR="00960E7C" w:rsidRPr="00960E7C">
              <w:rPr>
                <w:rStyle w:val="Hyperlink"/>
                <w:rFonts w:ascii="Times New Roman" w:hAnsi="Times New Roman"/>
                <w:noProof/>
                <w:w w:val="99"/>
                <w:sz w:val="24"/>
                <w:szCs w:val="24"/>
              </w:rPr>
              <w:t>3.2</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Constraints</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_Toc120907382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29</w:t>
            </w:r>
            <w:r w:rsidR="00960E7C" w:rsidRPr="00960E7C">
              <w:rPr>
                <w:rFonts w:ascii="Times New Roman" w:hAnsi="Times New Roman"/>
                <w:noProof/>
                <w:webHidden/>
                <w:sz w:val="24"/>
                <w:szCs w:val="24"/>
              </w:rPr>
              <w:fldChar w:fldCharType="end"/>
            </w:r>
          </w:hyperlink>
        </w:p>
        <w:p w14:paraId="439AE0F5" w14:textId="4DB6CAF3" w:rsidR="00960E7C" w:rsidRPr="00960E7C" w:rsidRDefault="00000000" w:rsidP="00960E7C">
          <w:pPr>
            <w:pStyle w:val="TOC1"/>
            <w:rPr>
              <w:rFonts w:ascii="Times New Roman" w:hAnsi="Times New Roman"/>
              <w:noProof/>
              <w:sz w:val="24"/>
              <w:szCs w:val="24"/>
            </w:rPr>
          </w:pPr>
          <w:hyperlink w:anchor="_Toc120907383" w:history="1">
            <w:r w:rsidR="00960E7C" w:rsidRPr="00960E7C">
              <w:rPr>
                <w:rStyle w:val="Hyperlink"/>
                <w:rFonts w:ascii="Times New Roman" w:hAnsi="Times New Roman"/>
                <w:noProof/>
                <w:w w:val="99"/>
                <w:sz w:val="24"/>
                <w:szCs w:val="24"/>
              </w:rPr>
              <w:t>4.</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Verification</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_Toc120907383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34</w:t>
            </w:r>
            <w:r w:rsidR="00960E7C" w:rsidRPr="00960E7C">
              <w:rPr>
                <w:rFonts w:ascii="Times New Roman" w:hAnsi="Times New Roman"/>
                <w:noProof/>
                <w:webHidden/>
                <w:sz w:val="24"/>
                <w:szCs w:val="24"/>
              </w:rPr>
              <w:fldChar w:fldCharType="end"/>
            </w:r>
          </w:hyperlink>
        </w:p>
        <w:p w14:paraId="27B500BB" w14:textId="7CF17952" w:rsidR="00960E7C" w:rsidRPr="00960E7C" w:rsidRDefault="00000000" w:rsidP="00960E7C">
          <w:pPr>
            <w:pStyle w:val="TOC1"/>
            <w:rPr>
              <w:rFonts w:ascii="Times New Roman" w:hAnsi="Times New Roman"/>
              <w:noProof/>
              <w:sz w:val="24"/>
              <w:szCs w:val="24"/>
            </w:rPr>
          </w:pPr>
          <w:hyperlink w:anchor="_Toc120907385" w:history="1">
            <w:r w:rsidR="00960E7C" w:rsidRPr="00960E7C">
              <w:rPr>
                <w:rStyle w:val="Hyperlink"/>
                <w:rFonts w:ascii="Times New Roman" w:hAnsi="Times New Roman"/>
                <w:noProof/>
                <w:w w:val="99"/>
                <w:sz w:val="24"/>
                <w:szCs w:val="24"/>
              </w:rPr>
              <w:t>4.1</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MATLAB</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_Toc120907385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34</w:t>
            </w:r>
            <w:r w:rsidR="00960E7C" w:rsidRPr="00960E7C">
              <w:rPr>
                <w:rFonts w:ascii="Times New Roman" w:hAnsi="Times New Roman"/>
                <w:noProof/>
                <w:webHidden/>
                <w:sz w:val="24"/>
                <w:szCs w:val="24"/>
              </w:rPr>
              <w:fldChar w:fldCharType="end"/>
            </w:r>
          </w:hyperlink>
        </w:p>
        <w:p w14:paraId="65E9C4B9" w14:textId="5B75E466" w:rsidR="00960E7C" w:rsidRPr="00960E7C" w:rsidRDefault="00000000" w:rsidP="00960E7C">
          <w:pPr>
            <w:pStyle w:val="TOC1"/>
            <w:rPr>
              <w:rFonts w:ascii="Times New Roman" w:hAnsi="Times New Roman"/>
              <w:noProof/>
              <w:sz w:val="24"/>
              <w:szCs w:val="24"/>
            </w:rPr>
          </w:pPr>
          <w:hyperlink w:anchor="_Toc120907386" w:history="1">
            <w:r w:rsidR="00960E7C" w:rsidRPr="00960E7C">
              <w:rPr>
                <w:rStyle w:val="Hyperlink"/>
                <w:rFonts w:ascii="Times New Roman" w:hAnsi="Times New Roman"/>
                <w:noProof/>
                <w:w w:val="99"/>
                <w:sz w:val="24"/>
                <w:szCs w:val="24"/>
              </w:rPr>
              <w:t>4.2</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Testing Heart Rate</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_Toc120907386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39</w:t>
            </w:r>
            <w:r w:rsidR="00960E7C" w:rsidRPr="00960E7C">
              <w:rPr>
                <w:rFonts w:ascii="Times New Roman" w:hAnsi="Times New Roman"/>
                <w:noProof/>
                <w:webHidden/>
                <w:sz w:val="24"/>
                <w:szCs w:val="24"/>
              </w:rPr>
              <w:fldChar w:fldCharType="end"/>
            </w:r>
          </w:hyperlink>
        </w:p>
        <w:p w14:paraId="542CCF4A" w14:textId="17461622" w:rsidR="00960E7C" w:rsidRPr="00960E7C" w:rsidRDefault="00000000" w:rsidP="00960E7C">
          <w:pPr>
            <w:pStyle w:val="TOC1"/>
            <w:rPr>
              <w:rFonts w:ascii="Times New Roman" w:hAnsi="Times New Roman"/>
              <w:noProof/>
              <w:sz w:val="24"/>
              <w:szCs w:val="24"/>
            </w:rPr>
          </w:pPr>
          <w:hyperlink w:anchor="_Toc120907387" w:history="1">
            <w:r w:rsidR="00960E7C" w:rsidRPr="00960E7C">
              <w:rPr>
                <w:rStyle w:val="Hyperlink"/>
                <w:rFonts w:ascii="Times New Roman" w:hAnsi="Times New Roman"/>
                <w:noProof/>
                <w:w w:val="99"/>
                <w:sz w:val="24"/>
                <w:szCs w:val="24"/>
              </w:rPr>
              <w:t>4.3</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Testing GSR</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_Toc120907387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44</w:t>
            </w:r>
            <w:r w:rsidR="00960E7C" w:rsidRPr="00960E7C">
              <w:rPr>
                <w:rFonts w:ascii="Times New Roman" w:hAnsi="Times New Roman"/>
                <w:noProof/>
                <w:webHidden/>
                <w:sz w:val="24"/>
                <w:szCs w:val="24"/>
              </w:rPr>
              <w:fldChar w:fldCharType="end"/>
            </w:r>
          </w:hyperlink>
        </w:p>
        <w:p w14:paraId="56191ACE" w14:textId="0374F6E8" w:rsidR="00960E7C" w:rsidRPr="00960E7C" w:rsidRDefault="00000000" w:rsidP="00960E7C">
          <w:pPr>
            <w:pStyle w:val="TOC1"/>
            <w:rPr>
              <w:rFonts w:ascii="Times New Roman" w:hAnsi="Times New Roman"/>
              <w:noProof/>
              <w:sz w:val="24"/>
              <w:szCs w:val="24"/>
            </w:rPr>
          </w:pPr>
          <w:hyperlink w:anchor="_Toc120907388" w:history="1">
            <w:r w:rsidR="00960E7C" w:rsidRPr="00960E7C">
              <w:rPr>
                <w:rStyle w:val="Hyperlink"/>
                <w:rFonts w:ascii="Times New Roman" w:hAnsi="Times New Roman"/>
                <w:noProof/>
                <w:w w:val="99"/>
                <w:sz w:val="24"/>
                <w:szCs w:val="24"/>
              </w:rPr>
              <w:t>4.4</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Testing Temperature</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_Toc120907388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47</w:t>
            </w:r>
            <w:r w:rsidR="00960E7C" w:rsidRPr="00960E7C">
              <w:rPr>
                <w:rFonts w:ascii="Times New Roman" w:hAnsi="Times New Roman"/>
                <w:noProof/>
                <w:webHidden/>
                <w:sz w:val="24"/>
                <w:szCs w:val="24"/>
              </w:rPr>
              <w:fldChar w:fldCharType="end"/>
            </w:r>
          </w:hyperlink>
        </w:p>
        <w:p w14:paraId="1C263145" w14:textId="219C441E" w:rsidR="00960E7C" w:rsidRPr="00960E7C" w:rsidRDefault="00000000" w:rsidP="00960E7C">
          <w:pPr>
            <w:pStyle w:val="TOC1"/>
            <w:rPr>
              <w:rFonts w:ascii="Times New Roman" w:hAnsi="Times New Roman"/>
              <w:noProof/>
              <w:sz w:val="24"/>
              <w:szCs w:val="24"/>
            </w:rPr>
          </w:pPr>
          <w:hyperlink w:anchor="_Toc120907389" w:history="1">
            <w:r w:rsidR="00960E7C" w:rsidRPr="00960E7C">
              <w:rPr>
                <w:rStyle w:val="Hyperlink"/>
                <w:rFonts w:ascii="Times New Roman" w:hAnsi="Times New Roman"/>
                <w:noProof/>
                <w:w w:val="99"/>
                <w:sz w:val="24"/>
                <w:szCs w:val="24"/>
              </w:rPr>
              <w:t>4.5</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Testing OLED Display</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_Toc120907389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51</w:t>
            </w:r>
            <w:r w:rsidR="00960E7C" w:rsidRPr="00960E7C">
              <w:rPr>
                <w:rFonts w:ascii="Times New Roman" w:hAnsi="Times New Roman"/>
                <w:noProof/>
                <w:webHidden/>
                <w:sz w:val="24"/>
                <w:szCs w:val="24"/>
              </w:rPr>
              <w:fldChar w:fldCharType="end"/>
            </w:r>
          </w:hyperlink>
        </w:p>
        <w:p w14:paraId="003CF525" w14:textId="7C697A02" w:rsidR="00960E7C" w:rsidRPr="00960E7C" w:rsidRDefault="00000000" w:rsidP="00960E7C">
          <w:pPr>
            <w:pStyle w:val="TOC1"/>
            <w:rPr>
              <w:rFonts w:ascii="Times New Roman" w:hAnsi="Times New Roman"/>
              <w:noProof/>
              <w:sz w:val="24"/>
              <w:szCs w:val="24"/>
            </w:rPr>
          </w:pPr>
          <w:hyperlink w:anchor="_Toc120907398" w:history="1">
            <w:r w:rsidR="00960E7C" w:rsidRPr="00960E7C">
              <w:rPr>
                <w:rStyle w:val="Hyperlink"/>
                <w:rFonts w:ascii="Times New Roman" w:hAnsi="Times New Roman"/>
                <w:noProof/>
                <w:w w:val="99"/>
                <w:sz w:val="24"/>
                <w:szCs w:val="24"/>
              </w:rPr>
              <w:t>4.6</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Results</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_Toc120907398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51</w:t>
            </w:r>
            <w:r w:rsidR="00960E7C" w:rsidRPr="00960E7C">
              <w:rPr>
                <w:rFonts w:ascii="Times New Roman" w:hAnsi="Times New Roman"/>
                <w:noProof/>
                <w:webHidden/>
                <w:sz w:val="24"/>
                <w:szCs w:val="24"/>
              </w:rPr>
              <w:fldChar w:fldCharType="end"/>
            </w:r>
          </w:hyperlink>
        </w:p>
        <w:p w14:paraId="3D952E16" w14:textId="7B9A7FDB" w:rsidR="00960E7C" w:rsidRPr="00960E7C" w:rsidRDefault="00000000" w:rsidP="00960E7C">
          <w:pPr>
            <w:pStyle w:val="TOC1"/>
            <w:rPr>
              <w:rFonts w:ascii="Times New Roman" w:hAnsi="Times New Roman"/>
              <w:noProof/>
              <w:sz w:val="24"/>
              <w:szCs w:val="24"/>
            </w:rPr>
          </w:pPr>
          <w:hyperlink w:anchor="_Toc120907399" w:history="1">
            <w:r w:rsidR="00960E7C" w:rsidRPr="00960E7C">
              <w:rPr>
                <w:rStyle w:val="Hyperlink"/>
                <w:rFonts w:ascii="Times New Roman" w:hAnsi="Times New Roman"/>
                <w:noProof/>
                <w:w w:val="99"/>
                <w:sz w:val="24"/>
                <w:szCs w:val="24"/>
              </w:rPr>
              <w:t>4.7</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Proof-of-concept</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_Toc120907399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53</w:t>
            </w:r>
            <w:r w:rsidR="00960E7C" w:rsidRPr="00960E7C">
              <w:rPr>
                <w:rFonts w:ascii="Times New Roman" w:hAnsi="Times New Roman"/>
                <w:noProof/>
                <w:webHidden/>
                <w:sz w:val="24"/>
                <w:szCs w:val="24"/>
              </w:rPr>
              <w:fldChar w:fldCharType="end"/>
            </w:r>
          </w:hyperlink>
        </w:p>
        <w:p w14:paraId="1F15CAD4" w14:textId="26D9D816" w:rsidR="00960E7C" w:rsidRPr="00960E7C" w:rsidRDefault="00000000" w:rsidP="00960E7C">
          <w:pPr>
            <w:pStyle w:val="TOC1"/>
            <w:rPr>
              <w:rFonts w:ascii="Times New Roman" w:hAnsi="Times New Roman"/>
              <w:noProof/>
              <w:sz w:val="24"/>
              <w:szCs w:val="24"/>
            </w:rPr>
          </w:pPr>
          <w:hyperlink w:anchor="_Toc120907400" w:history="1">
            <w:r w:rsidR="00960E7C" w:rsidRPr="00960E7C">
              <w:rPr>
                <w:rStyle w:val="Hyperlink"/>
                <w:rFonts w:ascii="Times New Roman" w:hAnsi="Times New Roman"/>
                <w:noProof/>
                <w:w w:val="99"/>
                <w:sz w:val="24"/>
                <w:szCs w:val="24"/>
              </w:rPr>
              <w:t>5.</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Future Work</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_Toc120907400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56</w:t>
            </w:r>
            <w:r w:rsidR="00960E7C" w:rsidRPr="00960E7C">
              <w:rPr>
                <w:rFonts w:ascii="Times New Roman" w:hAnsi="Times New Roman"/>
                <w:noProof/>
                <w:webHidden/>
                <w:sz w:val="24"/>
                <w:szCs w:val="24"/>
              </w:rPr>
              <w:fldChar w:fldCharType="end"/>
            </w:r>
          </w:hyperlink>
        </w:p>
        <w:p w14:paraId="2212D7CC" w14:textId="500E2873" w:rsidR="00960E7C" w:rsidRPr="00960E7C" w:rsidRDefault="00000000" w:rsidP="00960E7C">
          <w:pPr>
            <w:pStyle w:val="TOC1"/>
            <w:rPr>
              <w:rFonts w:ascii="Times New Roman" w:hAnsi="Times New Roman"/>
              <w:noProof/>
              <w:sz w:val="24"/>
              <w:szCs w:val="24"/>
            </w:rPr>
          </w:pPr>
          <w:hyperlink w:anchor="_Toc120907402" w:history="1">
            <w:r w:rsidR="00960E7C" w:rsidRPr="00960E7C">
              <w:rPr>
                <w:rStyle w:val="Hyperlink"/>
                <w:rFonts w:ascii="Times New Roman" w:hAnsi="Times New Roman"/>
                <w:noProof/>
                <w:w w:val="99"/>
                <w:sz w:val="24"/>
                <w:szCs w:val="24"/>
              </w:rPr>
              <w:t>5.1</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Bluetooth</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_Toc120907402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56</w:t>
            </w:r>
            <w:r w:rsidR="00960E7C" w:rsidRPr="00960E7C">
              <w:rPr>
                <w:rFonts w:ascii="Times New Roman" w:hAnsi="Times New Roman"/>
                <w:noProof/>
                <w:webHidden/>
                <w:sz w:val="24"/>
                <w:szCs w:val="24"/>
              </w:rPr>
              <w:fldChar w:fldCharType="end"/>
            </w:r>
          </w:hyperlink>
        </w:p>
        <w:p w14:paraId="47ED6A1A" w14:textId="161162D4" w:rsidR="00960E7C" w:rsidRPr="00960E7C" w:rsidRDefault="00000000" w:rsidP="00960E7C">
          <w:pPr>
            <w:pStyle w:val="TOC1"/>
            <w:rPr>
              <w:rFonts w:ascii="Times New Roman" w:hAnsi="Times New Roman"/>
              <w:noProof/>
              <w:sz w:val="24"/>
              <w:szCs w:val="24"/>
            </w:rPr>
          </w:pPr>
          <w:hyperlink w:anchor="_Toc120907403" w:history="1">
            <w:r w:rsidR="00960E7C" w:rsidRPr="00960E7C">
              <w:rPr>
                <w:rStyle w:val="Hyperlink"/>
                <w:rFonts w:ascii="Times New Roman" w:hAnsi="Times New Roman"/>
                <w:noProof/>
                <w:w w:val="99"/>
                <w:sz w:val="24"/>
                <w:szCs w:val="24"/>
              </w:rPr>
              <w:t>5.2</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WIFI</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_Toc120907403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56</w:t>
            </w:r>
            <w:r w:rsidR="00960E7C" w:rsidRPr="00960E7C">
              <w:rPr>
                <w:rFonts w:ascii="Times New Roman" w:hAnsi="Times New Roman"/>
                <w:noProof/>
                <w:webHidden/>
                <w:sz w:val="24"/>
                <w:szCs w:val="24"/>
              </w:rPr>
              <w:fldChar w:fldCharType="end"/>
            </w:r>
          </w:hyperlink>
        </w:p>
        <w:p w14:paraId="7A0C3BBD" w14:textId="5B61FA15" w:rsidR="00960E7C" w:rsidRPr="00960E7C" w:rsidRDefault="00000000" w:rsidP="00960E7C">
          <w:pPr>
            <w:pStyle w:val="TOC1"/>
            <w:rPr>
              <w:rFonts w:ascii="Times New Roman" w:hAnsi="Times New Roman"/>
              <w:noProof/>
              <w:sz w:val="24"/>
              <w:szCs w:val="24"/>
            </w:rPr>
          </w:pPr>
          <w:hyperlink w:anchor="_Toc120907404" w:history="1">
            <w:r w:rsidR="00960E7C" w:rsidRPr="00960E7C">
              <w:rPr>
                <w:rStyle w:val="Hyperlink"/>
                <w:rFonts w:ascii="Times New Roman" w:hAnsi="Times New Roman"/>
                <w:noProof/>
                <w:w w:val="99"/>
                <w:sz w:val="24"/>
                <w:szCs w:val="24"/>
              </w:rPr>
              <w:t>5.3</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BPM Algorithm</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_Toc120907404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56</w:t>
            </w:r>
            <w:r w:rsidR="00960E7C" w:rsidRPr="00960E7C">
              <w:rPr>
                <w:rFonts w:ascii="Times New Roman" w:hAnsi="Times New Roman"/>
                <w:noProof/>
                <w:webHidden/>
                <w:sz w:val="24"/>
                <w:szCs w:val="24"/>
              </w:rPr>
              <w:fldChar w:fldCharType="end"/>
            </w:r>
          </w:hyperlink>
        </w:p>
        <w:p w14:paraId="425CA8C3" w14:textId="6C672D55" w:rsidR="00960E7C" w:rsidRPr="00960E7C" w:rsidRDefault="00000000" w:rsidP="00960E7C">
          <w:pPr>
            <w:pStyle w:val="TOC1"/>
            <w:rPr>
              <w:rFonts w:ascii="Times New Roman" w:hAnsi="Times New Roman"/>
              <w:noProof/>
              <w:sz w:val="24"/>
              <w:szCs w:val="24"/>
            </w:rPr>
          </w:pPr>
          <w:hyperlink w:anchor="_Toc120907411" w:history="1">
            <w:r w:rsidR="00960E7C" w:rsidRPr="00960E7C">
              <w:rPr>
                <w:rStyle w:val="Hyperlink"/>
                <w:rFonts w:ascii="Times New Roman" w:hAnsi="Times New Roman"/>
                <w:noProof/>
                <w:sz w:val="24"/>
                <w:szCs w:val="24"/>
              </w:rPr>
              <w:t>5.3.1.</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Hardware Filter</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_Toc120907411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57</w:t>
            </w:r>
            <w:r w:rsidR="00960E7C" w:rsidRPr="00960E7C">
              <w:rPr>
                <w:rFonts w:ascii="Times New Roman" w:hAnsi="Times New Roman"/>
                <w:noProof/>
                <w:webHidden/>
                <w:sz w:val="24"/>
                <w:szCs w:val="24"/>
              </w:rPr>
              <w:fldChar w:fldCharType="end"/>
            </w:r>
          </w:hyperlink>
        </w:p>
        <w:p w14:paraId="77C31847" w14:textId="1D5D674C" w:rsidR="00960E7C" w:rsidRPr="00960E7C" w:rsidRDefault="00000000" w:rsidP="00960E7C">
          <w:pPr>
            <w:pStyle w:val="TOC1"/>
            <w:rPr>
              <w:rFonts w:ascii="Times New Roman" w:hAnsi="Times New Roman"/>
              <w:noProof/>
              <w:sz w:val="24"/>
              <w:szCs w:val="24"/>
            </w:rPr>
          </w:pPr>
          <w:hyperlink w:anchor="_Toc120907412" w:history="1">
            <w:r w:rsidR="00960E7C" w:rsidRPr="00960E7C">
              <w:rPr>
                <w:rStyle w:val="Hyperlink"/>
                <w:rFonts w:ascii="Times New Roman" w:hAnsi="Times New Roman"/>
                <w:noProof/>
                <w:sz w:val="24"/>
                <w:szCs w:val="24"/>
              </w:rPr>
              <w:t>5.3.2.</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Circular Buffer</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_Toc120907412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58</w:t>
            </w:r>
            <w:r w:rsidR="00960E7C" w:rsidRPr="00960E7C">
              <w:rPr>
                <w:rFonts w:ascii="Times New Roman" w:hAnsi="Times New Roman"/>
                <w:noProof/>
                <w:webHidden/>
                <w:sz w:val="24"/>
                <w:szCs w:val="24"/>
              </w:rPr>
              <w:fldChar w:fldCharType="end"/>
            </w:r>
          </w:hyperlink>
        </w:p>
        <w:p w14:paraId="12875B06" w14:textId="66418DA2" w:rsidR="00960E7C" w:rsidRPr="00960E7C" w:rsidRDefault="00000000" w:rsidP="00960E7C">
          <w:pPr>
            <w:pStyle w:val="TOC1"/>
            <w:rPr>
              <w:rFonts w:ascii="Times New Roman" w:hAnsi="Times New Roman"/>
              <w:noProof/>
              <w:sz w:val="24"/>
              <w:szCs w:val="24"/>
            </w:rPr>
          </w:pPr>
          <w:hyperlink w:anchor="_Toc120907413" w:history="1">
            <w:r w:rsidR="00960E7C" w:rsidRPr="00960E7C">
              <w:rPr>
                <w:rStyle w:val="Hyperlink"/>
                <w:rFonts w:ascii="Times New Roman" w:hAnsi="Times New Roman"/>
                <w:noProof/>
                <w:w w:val="99"/>
                <w:sz w:val="24"/>
                <w:szCs w:val="24"/>
              </w:rPr>
              <w:t>5.4</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Stress Level Algorithm</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_Toc120907413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59</w:t>
            </w:r>
            <w:r w:rsidR="00960E7C" w:rsidRPr="00960E7C">
              <w:rPr>
                <w:rFonts w:ascii="Times New Roman" w:hAnsi="Times New Roman"/>
                <w:noProof/>
                <w:webHidden/>
                <w:sz w:val="24"/>
                <w:szCs w:val="24"/>
              </w:rPr>
              <w:fldChar w:fldCharType="end"/>
            </w:r>
          </w:hyperlink>
        </w:p>
        <w:p w14:paraId="6DBBB923" w14:textId="5C64C7ED" w:rsidR="00960E7C" w:rsidRPr="00960E7C" w:rsidRDefault="00000000" w:rsidP="00960E7C">
          <w:pPr>
            <w:pStyle w:val="TOC1"/>
            <w:rPr>
              <w:rFonts w:ascii="Times New Roman" w:hAnsi="Times New Roman"/>
              <w:noProof/>
              <w:sz w:val="24"/>
              <w:szCs w:val="24"/>
            </w:rPr>
          </w:pPr>
          <w:hyperlink w:anchor="_Toc120907414" w:history="1">
            <w:r w:rsidR="00960E7C" w:rsidRPr="00960E7C">
              <w:rPr>
                <w:rStyle w:val="Hyperlink"/>
                <w:rFonts w:ascii="Times New Roman" w:hAnsi="Times New Roman"/>
                <w:noProof/>
                <w:w w:val="99"/>
                <w:sz w:val="24"/>
                <w:szCs w:val="24"/>
              </w:rPr>
              <w:t>5.5</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Prototype Glove</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_Toc120907414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59</w:t>
            </w:r>
            <w:r w:rsidR="00960E7C" w:rsidRPr="00960E7C">
              <w:rPr>
                <w:rFonts w:ascii="Times New Roman" w:hAnsi="Times New Roman"/>
                <w:noProof/>
                <w:webHidden/>
                <w:sz w:val="24"/>
                <w:szCs w:val="24"/>
              </w:rPr>
              <w:fldChar w:fldCharType="end"/>
            </w:r>
          </w:hyperlink>
        </w:p>
        <w:p w14:paraId="55BA6A40" w14:textId="19365BD7" w:rsidR="00960E7C" w:rsidRPr="00960E7C" w:rsidRDefault="00000000" w:rsidP="00960E7C">
          <w:pPr>
            <w:pStyle w:val="TOC1"/>
            <w:rPr>
              <w:rFonts w:ascii="Times New Roman" w:hAnsi="Times New Roman"/>
              <w:noProof/>
              <w:sz w:val="24"/>
              <w:szCs w:val="24"/>
            </w:rPr>
          </w:pPr>
          <w:hyperlink w:anchor="_Toc120907415" w:history="1">
            <w:r w:rsidR="00960E7C" w:rsidRPr="00960E7C">
              <w:rPr>
                <w:rStyle w:val="Hyperlink"/>
                <w:rFonts w:ascii="Times New Roman" w:hAnsi="Times New Roman"/>
                <w:noProof/>
                <w:w w:val="99"/>
                <w:sz w:val="24"/>
                <w:szCs w:val="24"/>
              </w:rPr>
              <w:t>6.</w:t>
            </w:r>
            <w:r w:rsidR="00960E7C" w:rsidRPr="00960E7C">
              <w:rPr>
                <w:rFonts w:ascii="Times New Roman" w:hAnsi="Times New Roman"/>
                <w:noProof/>
                <w:sz w:val="24"/>
                <w:szCs w:val="24"/>
              </w:rPr>
              <w:tab/>
            </w:r>
            <w:r w:rsidR="00960E7C" w:rsidRPr="00960E7C">
              <w:rPr>
                <w:rStyle w:val="Hyperlink"/>
                <w:rFonts w:ascii="Times New Roman" w:hAnsi="Times New Roman"/>
                <w:noProof/>
                <w:sz w:val="24"/>
                <w:szCs w:val="24"/>
              </w:rPr>
              <w:t>Conclusion</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_Toc120907415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60</w:t>
            </w:r>
            <w:r w:rsidR="00960E7C" w:rsidRPr="00960E7C">
              <w:rPr>
                <w:rFonts w:ascii="Times New Roman" w:hAnsi="Times New Roman"/>
                <w:noProof/>
                <w:webHidden/>
                <w:sz w:val="24"/>
                <w:szCs w:val="24"/>
              </w:rPr>
              <w:fldChar w:fldCharType="end"/>
            </w:r>
          </w:hyperlink>
        </w:p>
        <w:p w14:paraId="6B8B00E0" w14:textId="76E27B6B" w:rsidR="00960E7C" w:rsidRDefault="00000000" w:rsidP="00960E7C">
          <w:pPr>
            <w:pStyle w:val="TOC1"/>
            <w:rPr>
              <w:rStyle w:val="Hyperlink"/>
              <w:rFonts w:ascii="Times New Roman" w:hAnsi="Times New Roman"/>
              <w:noProof/>
              <w:sz w:val="24"/>
              <w:szCs w:val="24"/>
            </w:rPr>
          </w:pPr>
          <w:hyperlink w:anchor="_Toc120907416" w:history="1">
            <w:r w:rsidR="00960E7C" w:rsidRPr="00960E7C">
              <w:rPr>
                <w:rStyle w:val="Hyperlink"/>
                <w:rFonts w:ascii="Times New Roman" w:hAnsi="Times New Roman"/>
                <w:noProof/>
                <w:sz w:val="24"/>
                <w:szCs w:val="24"/>
              </w:rPr>
              <w:t>Appendix</w:t>
            </w:r>
            <w:r w:rsidR="00960E7C" w:rsidRPr="00960E7C">
              <w:rPr>
                <w:rStyle w:val="Hyperlink"/>
                <w:rFonts w:ascii="Times New Roman" w:hAnsi="Times New Roman"/>
                <w:noProof/>
                <w:spacing w:val="-14"/>
                <w:sz w:val="24"/>
                <w:szCs w:val="24"/>
              </w:rPr>
              <w:t xml:space="preserve"> </w:t>
            </w:r>
            <w:r w:rsidR="00960E7C" w:rsidRPr="00960E7C">
              <w:rPr>
                <w:rStyle w:val="Hyperlink"/>
                <w:rFonts w:ascii="Times New Roman" w:hAnsi="Times New Roman"/>
                <w:noProof/>
                <w:sz w:val="24"/>
                <w:szCs w:val="24"/>
              </w:rPr>
              <w:t>A: Source Code</w:t>
            </w:r>
            <w:r w:rsidR="00960E7C" w:rsidRPr="00960E7C">
              <w:rPr>
                <w:rFonts w:ascii="Times New Roman" w:hAnsi="Times New Roman"/>
                <w:noProof/>
                <w:webHidden/>
                <w:sz w:val="24"/>
                <w:szCs w:val="24"/>
              </w:rPr>
              <w:tab/>
            </w:r>
            <w:r w:rsidR="00960E7C" w:rsidRPr="00960E7C">
              <w:rPr>
                <w:rFonts w:ascii="Times New Roman" w:hAnsi="Times New Roman"/>
                <w:noProof/>
                <w:webHidden/>
                <w:sz w:val="24"/>
                <w:szCs w:val="24"/>
              </w:rPr>
              <w:fldChar w:fldCharType="begin"/>
            </w:r>
            <w:r w:rsidR="00960E7C" w:rsidRPr="00960E7C">
              <w:rPr>
                <w:rFonts w:ascii="Times New Roman" w:hAnsi="Times New Roman"/>
                <w:noProof/>
                <w:webHidden/>
                <w:sz w:val="24"/>
                <w:szCs w:val="24"/>
              </w:rPr>
              <w:instrText xml:space="preserve"> PAGEREF _Toc120907416 \h </w:instrText>
            </w:r>
            <w:r w:rsidR="00960E7C" w:rsidRPr="00960E7C">
              <w:rPr>
                <w:rFonts w:ascii="Times New Roman" w:hAnsi="Times New Roman"/>
                <w:noProof/>
                <w:webHidden/>
                <w:sz w:val="24"/>
                <w:szCs w:val="24"/>
              </w:rPr>
            </w:r>
            <w:r w:rsidR="00960E7C" w:rsidRPr="00960E7C">
              <w:rPr>
                <w:rFonts w:ascii="Times New Roman" w:hAnsi="Times New Roman"/>
                <w:noProof/>
                <w:webHidden/>
                <w:sz w:val="24"/>
                <w:szCs w:val="24"/>
              </w:rPr>
              <w:fldChar w:fldCharType="separate"/>
            </w:r>
            <w:r w:rsidR="00D128A0">
              <w:rPr>
                <w:rFonts w:ascii="Times New Roman" w:hAnsi="Times New Roman"/>
                <w:noProof/>
                <w:webHidden/>
                <w:sz w:val="24"/>
                <w:szCs w:val="24"/>
              </w:rPr>
              <w:t>61</w:t>
            </w:r>
            <w:r w:rsidR="00960E7C" w:rsidRPr="00960E7C">
              <w:rPr>
                <w:rFonts w:ascii="Times New Roman" w:hAnsi="Times New Roman"/>
                <w:noProof/>
                <w:webHidden/>
                <w:sz w:val="24"/>
                <w:szCs w:val="24"/>
              </w:rPr>
              <w:fldChar w:fldCharType="end"/>
            </w:r>
          </w:hyperlink>
        </w:p>
        <w:p w14:paraId="486B4B3D" w14:textId="2550994F" w:rsidR="002E7AA2" w:rsidRDefault="00000000" w:rsidP="002E7AA2">
          <w:pPr>
            <w:pStyle w:val="TOC1"/>
            <w:rPr>
              <w:rStyle w:val="Hyperlink"/>
              <w:rFonts w:ascii="Times New Roman" w:hAnsi="Times New Roman"/>
              <w:noProof/>
              <w:sz w:val="24"/>
              <w:szCs w:val="24"/>
            </w:rPr>
          </w:pPr>
          <w:hyperlink w:anchor="_Toc120907416" w:history="1">
            <w:r w:rsidR="002E7AA2">
              <w:rPr>
                <w:rStyle w:val="Hyperlink"/>
                <w:rFonts w:ascii="Times New Roman" w:hAnsi="Times New Roman"/>
                <w:noProof/>
                <w:sz w:val="24"/>
                <w:szCs w:val="24"/>
              </w:rPr>
              <w:t>Bibliography</w:t>
            </w:r>
            <w:r w:rsidR="002E7AA2" w:rsidRPr="00960E7C">
              <w:rPr>
                <w:rFonts w:ascii="Times New Roman" w:hAnsi="Times New Roman"/>
                <w:noProof/>
                <w:webHidden/>
                <w:sz w:val="24"/>
                <w:szCs w:val="24"/>
              </w:rPr>
              <w:tab/>
            </w:r>
            <w:r w:rsidR="002E7AA2">
              <w:rPr>
                <w:rFonts w:ascii="Times New Roman" w:hAnsi="Times New Roman"/>
                <w:noProof/>
                <w:webHidden/>
                <w:sz w:val="24"/>
                <w:szCs w:val="24"/>
              </w:rPr>
              <w:t>62</w:t>
            </w:r>
          </w:hyperlink>
        </w:p>
        <w:p w14:paraId="2A6A3B22" w14:textId="77777777" w:rsidR="002E7AA2" w:rsidRPr="002E7AA2" w:rsidRDefault="002E7AA2" w:rsidP="002E7AA2"/>
        <w:p w14:paraId="3989A2FE" w14:textId="77777777" w:rsidR="00960E7C" w:rsidRPr="00960E7C" w:rsidRDefault="00960E7C" w:rsidP="00960E7C"/>
        <w:p w14:paraId="7E94CE08" w14:textId="4EAD733B" w:rsidR="00763B4E" w:rsidRPr="00BA311D" w:rsidRDefault="000F5203" w:rsidP="00BA311D">
          <w:pPr>
            <w:spacing w:line="360" w:lineRule="auto"/>
            <w:rPr>
              <w:sz w:val="24"/>
              <w:szCs w:val="24"/>
            </w:rPr>
          </w:pPr>
          <w:r w:rsidRPr="00BA311D">
            <w:rPr>
              <w:b/>
              <w:bCs/>
              <w:noProof/>
              <w:sz w:val="24"/>
              <w:szCs w:val="24"/>
            </w:rPr>
            <w:fldChar w:fldCharType="end"/>
          </w:r>
        </w:p>
      </w:sdtContent>
    </w:sdt>
    <w:p w14:paraId="0EF8E434" w14:textId="16191C50" w:rsidR="00A46D45" w:rsidRPr="00BA311D" w:rsidRDefault="000811FE" w:rsidP="000811FE">
      <w:pPr>
        <w:tabs>
          <w:tab w:val="left" w:pos="3761"/>
          <w:tab w:val="center" w:pos="4680"/>
        </w:tabs>
        <w:spacing w:line="360" w:lineRule="auto"/>
        <w:rPr>
          <w:sz w:val="24"/>
          <w:szCs w:val="24"/>
        </w:rPr>
      </w:pPr>
      <w:r w:rsidRPr="00BA311D">
        <w:rPr>
          <w:sz w:val="24"/>
          <w:szCs w:val="24"/>
        </w:rPr>
        <w:tab/>
      </w:r>
      <w:r w:rsidRPr="00BA311D">
        <w:rPr>
          <w:sz w:val="24"/>
          <w:szCs w:val="24"/>
        </w:rPr>
        <w:tab/>
      </w:r>
      <w:r w:rsidR="00A46D45" w:rsidRPr="00BA311D">
        <w:rPr>
          <w:sz w:val="24"/>
          <w:szCs w:val="24"/>
        </w:rPr>
        <w:t>List of Figures</w:t>
      </w:r>
    </w:p>
    <w:p w14:paraId="558AD2F1" w14:textId="2517DA7A" w:rsidR="00960E7C" w:rsidRPr="00960E7C" w:rsidRDefault="00C609CF" w:rsidP="00960E7C">
      <w:pPr>
        <w:pStyle w:val="TableofFigures"/>
        <w:tabs>
          <w:tab w:val="right" w:leader="dot" w:pos="9350"/>
        </w:tabs>
        <w:spacing w:line="360" w:lineRule="auto"/>
        <w:rPr>
          <w:rFonts w:eastAsiaTheme="minorEastAsia"/>
          <w:noProof/>
          <w:sz w:val="24"/>
          <w:szCs w:val="24"/>
        </w:rPr>
      </w:pPr>
      <w:r w:rsidRPr="00960E7C">
        <w:rPr>
          <w:sz w:val="24"/>
          <w:szCs w:val="24"/>
        </w:rPr>
        <w:fldChar w:fldCharType="begin"/>
      </w:r>
      <w:r w:rsidRPr="00960E7C">
        <w:rPr>
          <w:sz w:val="24"/>
          <w:szCs w:val="24"/>
        </w:rPr>
        <w:instrText xml:space="preserve"> TOC \h \z \c "Figure" </w:instrText>
      </w:r>
      <w:r w:rsidRPr="00960E7C">
        <w:rPr>
          <w:sz w:val="24"/>
          <w:szCs w:val="24"/>
        </w:rPr>
        <w:fldChar w:fldCharType="separate"/>
      </w:r>
      <w:hyperlink w:anchor="_Toc120907417" w:history="1">
        <w:r w:rsidR="00960E7C" w:rsidRPr="00960E7C">
          <w:rPr>
            <w:rStyle w:val="Hyperlink"/>
            <w:noProof/>
            <w:sz w:val="24"/>
            <w:szCs w:val="24"/>
          </w:rPr>
          <w:t>Figure 1. Pulse Sensor Concept</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_Toc120907417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2</w:t>
        </w:r>
        <w:r w:rsidR="00960E7C" w:rsidRPr="00960E7C">
          <w:rPr>
            <w:noProof/>
            <w:webHidden/>
            <w:sz w:val="24"/>
            <w:szCs w:val="24"/>
          </w:rPr>
          <w:fldChar w:fldCharType="end"/>
        </w:r>
      </w:hyperlink>
    </w:p>
    <w:p w14:paraId="49CB4955" w14:textId="74710DB4"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18" w:history="1">
        <w:r w:rsidR="00960E7C" w:rsidRPr="00960E7C">
          <w:rPr>
            <w:rStyle w:val="Hyperlink"/>
            <w:noProof/>
            <w:sz w:val="24"/>
            <w:szCs w:val="24"/>
          </w:rPr>
          <w:t>Figure 2. ECG Signal</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_Toc120907418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3</w:t>
        </w:r>
        <w:r w:rsidR="00960E7C" w:rsidRPr="00960E7C">
          <w:rPr>
            <w:noProof/>
            <w:webHidden/>
            <w:sz w:val="24"/>
            <w:szCs w:val="24"/>
          </w:rPr>
          <w:fldChar w:fldCharType="end"/>
        </w:r>
      </w:hyperlink>
    </w:p>
    <w:p w14:paraId="16C91D4B" w14:textId="7D548A77"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19" w:history="1">
        <w:r w:rsidR="00960E7C" w:rsidRPr="00960E7C">
          <w:rPr>
            <w:rStyle w:val="Hyperlink"/>
            <w:noProof/>
            <w:sz w:val="24"/>
            <w:szCs w:val="24"/>
          </w:rPr>
          <w:t>Figure 3. GSR Circuit Diagram</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_Toc120907419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4</w:t>
        </w:r>
        <w:r w:rsidR="00960E7C" w:rsidRPr="00960E7C">
          <w:rPr>
            <w:noProof/>
            <w:webHidden/>
            <w:sz w:val="24"/>
            <w:szCs w:val="24"/>
          </w:rPr>
          <w:fldChar w:fldCharType="end"/>
        </w:r>
      </w:hyperlink>
    </w:p>
    <w:p w14:paraId="3C7590CD" w14:textId="4CBEB6B3"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20" w:history="1">
        <w:r w:rsidR="00960E7C" w:rsidRPr="00960E7C">
          <w:rPr>
            <w:rStyle w:val="Hyperlink"/>
            <w:noProof/>
            <w:sz w:val="24"/>
            <w:szCs w:val="24"/>
          </w:rPr>
          <w:t>Figure 4. K-type Thermocouple Concept</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_Toc120907420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6</w:t>
        </w:r>
        <w:r w:rsidR="00960E7C" w:rsidRPr="00960E7C">
          <w:rPr>
            <w:noProof/>
            <w:webHidden/>
            <w:sz w:val="24"/>
            <w:szCs w:val="24"/>
          </w:rPr>
          <w:fldChar w:fldCharType="end"/>
        </w:r>
      </w:hyperlink>
    </w:p>
    <w:p w14:paraId="0540D80D" w14:textId="34099A85"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21" w:history="1">
        <w:r w:rsidR="00960E7C" w:rsidRPr="00960E7C">
          <w:rPr>
            <w:rStyle w:val="Hyperlink"/>
            <w:noProof/>
            <w:sz w:val="24"/>
            <w:szCs w:val="24"/>
          </w:rPr>
          <w:t>Figure 5. K-Type Thermocouple Circuit</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_Toc120907421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6</w:t>
        </w:r>
        <w:r w:rsidR="00960E7C" w:rsidRPr="00960E7C">
          <w:rPr>
            <w:noProof/>
            <w:webHidden/>
            <w:sz w:val="24"/>
            <w:szCs w:val="24"/>
          </w:rPr>
          <w:fldChar w:fldCharType="end"/>
        </w:r>
      </w:hyperlink>
    </w:p>
    <w:p w14:paraId="23AD1A74" w14:textId="2AD64E7E"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22" w:history="1">
        <w:r w:rsidR="00960E7C" w:rsidRPr="00960E7C">
          <w:rPr>
            <w:rStyle w:val="Hyperlink"/>
            <w:noProof/>
            <w:sz w:val="24"/>
            <w:szCs w:val="24"/>
          </w:rPr>
          <w:t>Figure 6. Conceptual Zynq SoC</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_Toc120907422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8</w:t>
        </w:r>
        <w:r w:rsidR="00960E7C" w:rsidRPr="00960E7C">
          <w:rPr>
            <w:noProof/>
            <w:webHidden/>
            <w:sz w:val="24"/>
            <w:szCs w:val="24"/>
          </w:rPr>
          <w:fldChar w:fldCharType="end"/>
        </w:r>
      </w:hyperlink>
    </w:p>
    <w:p w14:paraId="42DCA2AA" w14:textId="32A63AFE"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23" w:history="1">
        <w:r w:rsidR="00960E7C" w:rsidRPr="00960E7C">
          <w:rPr>
            <w:rStyle w:val="Hyperlink"/>
            <w:noProof/>
            <w:sz w:val="24"/>
            <w:szCs w:val="24"/>
          </w:rPr>
          <w:t>Figure 7. Conceptual Configurable Logic Block</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_Toc120907423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9</w:t>
        </w:r>
        <w:r w:rsidR="00960E7C" w:rsidRPr="00960E7C">
          <w:rPr>
            <w:noProof/>
            <w:webHidden/>
            <w:sz w:val="24"/>
            <w:szCs w:val="24"/>
          </w:rPr>
          <w:fldChar w:fldCharType="end"/>
        </w:r>
      </w:hyperlink>
    </w:p>
    <w:p w14:paraId="25593B63" w14:textId="4A51E7DE"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24" w:history="1">
        <w:r w:rsidR="00960E7C" w:rsidRPr="00960E7C">
          <w:rPr>
            <w:rStyle w:val="Hyperlink"/>
            <w:noProof/>
            <w:sz w:val="24"/>
            <w:szCs w:val="24"/>
          </w:rPr>
          <w:t>Figure 8. Zynq SoC</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_Toc120907424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10</w:t>
        </w:r>
        <w:r w:rsidR="00960E7C" w:rsidRPr="00960E7C">
          <w:rPr>
            <w:noProof/>
            <w:webHidden/>
            <w:sz w:val="24"/>
            <w:szCs w:val="24"/>
          </w:rPr>
          <w:fldChar w:fldCharType="end"/>
        </w:r>
      </w:hyperlink>
    </w:p>
    <w:p w14:paraId="6B480075" w14:textId="7F8C824D"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25" w:history="1">
        <w:r w:rsidR="00960E7C" w:rsidRPr="00960E7C">
          <w:rPr>
            <w:rStyle w:val="Hyperlink"/>
            <w:noProof/>
            <w:sz w:val="24"/>
            <w:szCs w:val="24"/>
          </w:rPr>
          <w:t>Figure 9. Zynq SoC Architecture</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_Toc120907425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11</w:t>
        </w:r>
        <w:r w:rsidR="00960E7C" w:rsidRPr="00960E7C">
          <w:rPr>
            <w:noProof/>
            <w:webHidden/>
            <w:sz w:val="24"/>
            <w:szCs w:val="24"/>
          </w:rPr>
          <w:fldChar w:fldCharType="end"/>
        </w:r>
      </w:hyperlink>
    </w:p>
    <w:p w14:paraId="44466AE3" w14:textId="76194BDA"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26" w:history="1">
        <w:r w:rsidR="00960E7C" w:rsidRPr="00960E7C">
          <w:rPr>
            <w:rStyle w:val="Hyperlink"/>
            <w:noProof/>
            <w:sz w:val="24"/>
            <w:szCs w:val="24"/>
          </w:rPr>
          <w:t>Figure 10. Zynq PL Architecture</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_Toc120907426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12</w:t>
        </w:r>
        <w:r w:rsidR="00960E7C" w:rsidRPr="00960E7C">
          <w:rPr>
            <w:noProof/>
            <w:webHidden/>
            <w:sz w:val="24"/>
            <w:szCs w:val="24"/>
          </w:rPr>
          <w:fldChar w:fldCharType="end"/>
        </w:r>
      </w:hyperlink>
    </w:p>
    <w:p w14:paraId="5C7F4CF9" w14:textId="1B19D65B"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27" w:history="1">
        <w:r w:rsidR="00960E7C" w:rsidRPr="00960E7C">
          <w:rPr>
            <w:rStyle w:val="Hyperlink"/>
            <w:noProof/>
            <w:sz w:val="24"/>
            <w:szCs w:val="24"/>
          </w:rPr>
          <w:t>Figure 11. AXI Architecture Design</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_Toc120907427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13</w:t>
        </w:r>
        <w:r w:rsidR="00960E7C" w:rsidRPr="00960E7C">
          <w:rPr>
            <w:noProof/>
            <w:webHidden/>
            <w:sz w:val="24"/>
            <w:szCs w:val="24"/>
          </w:rPr>
          <w:fldChar w:fldCharType="end"/>
        </w:r>
      </w:hyperlink>
    </w:p>
    <w:p w14:paraId="1AB8C360" w14:textId="63B19B6D"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28" w:history="1">
        <w:r w:rsidR="00960E7C" w:rsidRPr="00960E7C">
          <w:rPr>
            <w:rStyle w:val="Hyperlink"/>
            <w:noProof/>
            <w:sz w:val="24"/>
            <w:szCs w:val="24"/>
          </w:rPr>
          <w:t>Figure 12. AD7991 Functional Block Diagram</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_Toc120907428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15</w:t>
        </w:r>
        <w:r w:rsidR="00960E7C" w:rsidRPr="00960E7C">
          <w:rPr>
            <w:noProof/>
            <w:webHidden/>
            <w:sz w:val="24"/>
            <w:szCs w:val="24"/>
          </w:rPr>
          <w:fldChar w:fldCharType="end"/>
        </w:r>
      </w:hyperlink>
    </w:p>
    <w:p w14:paraId="3D2C0853" w14:textId="58CF0F9A"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29" w:history="1">
        <w:r w:rsidR="00960E7C" w:rsidRPr="00960E7C">
          <w:rPr>
            <w:rStyle w:val="Hyperlink"/>
            <w:noProof/>
            <w:sz w:val="24"/>
            <w:szCs w:val="24"/>
          </w:rPr>
          <w:t>Figure 13. I2C Timing Diagram</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_Toc120907429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16</w:t>
        </w:r>
        <w:r w:rsidR="00960E7C" w:rsidRPr="00960E7C">
          <w:rPr>
            <w:noProof/>
            <w:webHidden/>
            <w:sz w:val="24"/>
            <w:szCs w:val="24"/>
          </w:rPr>
          <w:fldChar w:fldCharType="end"/>
        </w:r>
      </w:hyperlink>
    </w:p>
    <w:p w14:paraId="5D4838CF" w14:textId="18DD503C"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30" w:history="1">
        <w:r w:rsidR="00960E7C" w:rsidRPr="00960E7C">
          <w:rPr>
            <w:rStyle w:val="Hyperlink"/>
            <w:noProof/>
            <w:sz w:val="24"/>
            <w:szCs w:val="24"/>
          </w:rPr>
          <w:t>Figure 14. I2C Connections Diagram</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_Toc120907430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16</w:t>
        </w:r>
        <w:r w:rsidR="00960E7C" w:rsidRPr="00960E7C">
          <w:rPr>
            <w:noProof/>
            <w:webHidden/>
            <w:sz w:val="24"/>
            <w:szCs w:val="24"/>
          </w:rPr>
          <w:fldChar w:fldCharType="end"/>
        </w:r>
      </w:hyperlink>
    </w:p>
    <w:p w14:paraId="36B8432D" w14:textId="4437CA6C"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31" w:history="1">
        <w:r w:rsidR="00960E7C" w:rsidRPr="00960E7C">
          <w:rPr>
            <w:rStyle w:val="Hyperlink"/>
            <w:noProof/>
            <w:sz w:val="24"/>
            <w:szCs w:val="24"/>
          </w:rPr>
          <w:t>Figure 15. TCN75A Typical Application Circuit</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_Toc120907431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17</w:t>
        </w:r>
        <w:r w:rsidR="00960E7C" w:rsidRPr="00960E7C">
          <w:rPr>
            <w:noProof/>
            <w:webHidden/>
            <w:sz w:val="24"/>
            <w:szCs w:val="24"/>
          </w:rPr>
          <w:fldChar w:fldCharType="end"/>
        </w:r>
      </w:hyperlink>
    </w:p>
    <w:p w14:paraId="55F5F75A" w14:textId="378BA47A"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32" w:history="1">
        <w:r w:rsidR="00960E7C" w:rsidRPr="00960E7C">
          <w:rPr>
            <w:rStyle w:val="Hyperlink"/>
            <w:noProof/>
            <w:sz w:val="24"/>
            <w:szCs w:val="24"/>
          </w:rPr>
          <w:t>Figure 16. MAX31855 Block Diagram</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_Toc120907432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17</w:t>
        </w:r>
        <w:r w:rsidR="00960E7C" w:rsidRPr="00960E7C">
          <w:rPr>
            <w:noProof/>
            <w:webHidden/>
            <w:sz w:val="24"/>
            <w:szCs w:val="24"/>
          </w:rPr>
          <w:fldChar w:fldCharType="end"/>
        </w:r>
      </w:hyperlink>
    </w:p>
    <w:p w14:paraId="581F2803" w14:textId="214F00CC"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33" w:history="1">
        <w:r w:rsidR="00960E7C" w:rsidRPr="00960E7C">
          <w:rPr>
            <w:rStyle w:val="Hyperlink"/>
            <w:noProof/>
            <w:sz w:val="24"/>
            <w:szCs w:val="24"/>
          </w:rPr>
          <w:t>Figure 17. SPI Connections Diagram</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_Toc120907433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18</w:t>
        </w:r>
        <w:r w:rsidR="00960E7C" w:rsidRPr="00960E7C">
          <w:rPr>
            <w:noProof/>
            <w:webHidden/>
            <w:sz w:val="24"/>
            <w:szCs w:val="24"/>
          </w:rPr>
          <w:fldChar w:fldCharType="end"/>
        </w:r>
      </w:hyperlink>
    </w:p>
    <w:p w14:paraId="3E4EDFA5" w14:textId="644DC40E"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34" w:history="1">
        <w:r w:rsidR="00960E7C" w:rsidRPr="00960E7C">
          <w:rPr>
            <w:rStyle w:val="Hyperlink"/>
            <w:noProof/>
            <w:sz w:val="24"/>
            <w:szCs w:val="24"/>
          </w:rPr>
          <w:t>Figure 18. SSD1306 Block Diagram</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_Toc120907434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19</w:t>
        </w:r>
        <w:r w:rsidR="00960E7C" w:rsidRPr="00960E7C">
          <w:rPr>
            <w:noProof/>
            <w:webHidden/>
            <w:sz w:val="24"/>
            <w:szCs w:val="24"/>
          </w:rPr>
          <w:fldChar w:fldCharType="end"/>
        </w:r>
      </w:hyperlink>
    </w:p>
    <w:p w14:paraId="72E68DA3" w14:textId="12DC2F44"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35" w:history="1">
        <w:r w:rsidR="00960E7C" w:rsidRPr="00960E7C">
          <w:rPr>
            <w:rStyle w:val="Hyperlink"/>
            <w:noProof/>
            <w:sz w:val="24"/>
            <w:szCs w:val="24"/>
          </w:rPr>
          <w:t>Figure 19. Pulse Sensor using Pmod AD2 Flowchart</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_Toc120907435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21</w:t>
        </w:r>
        <w:r w:rsidR="00960E7C" w:rsidRPr="00960E7C">
          <w:rPr>
            <w:noProof/>
            <w:webHidden/>
            <w:sz w:val="24"/>
            <w:szCs w:val="24"/>
          </w:rPr>
          <w:fldChar w:fldCharType="end"/>
        </w:r>
      </w:hyperlink>
    </w:p>
    <w:p w14:paraId="11D4981C" w14:textId="48F8588D"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36" w:history="1">
        <w:r w:rsidR="00960E7C" w:rsidRPr="00960E7C">
          <w:rPr>
            <w:rStyle w:val="Hyperlink"/>
            <w:noProof/>
            <w:sz w:val="24"/>
            <w:szCs w:val="24"/>
          </w:rPr>
          <w:t>Figure 20. GSR Sensor using Pmod AD2 Flowchart</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_Toc120907436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22</w:t>
        </w:r>
        <w:r w:rsidR="00960E7C" w:rsidRPr="00960E7C">
          <w:rPr>
            <w:noProof/>
            <w:webHidden/>
            <w:sz w:val="24"/>
            <w:szCs w:val="24"/>
          </w:rPr>
          <w:fldChar w:fldCharType="end"/>
        </w:r>
      </w:hyperlink>
    </w:p>
    <w:p w14:paraId="23DC213F" w14:textId="4FB5266E"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37" w:history="1">
        <w:r w:rsidR="00960E7C" w:rsidRPr="00960E7C">
          <w:rPr>
            <w:rStyle w:val="Hyperlink"/>
            <w:noProof/>
            <w:sz w:val="24"/>
            <w:szCs w:val="24"/>
          </w:rPr>
          <w:t>Figure 21. Pmod TC1 Flowchart</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_Toc120907437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23</w:t>
        </w:r>
        <w:r w:rsidR="00960E7C" w:rsidRPr="00960E7C">
          <w:rPr>
            <w:noProof/>
            <w:webHidden/>
            <w:sz w:val="24"/>
            <w:szCs w:val="24"/>
          </w:rPr>
          <w:fldChar w:fldCharType="end"/>
        </w:r>
      </w:hyperlink>
    </w:p>
    <w:p w14:paraId="4EF434C5" w14:textId="7BC5C0A0"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38" w:history="1">
        <w:r w:rsidR="00960E7C" w:rsidRPr="00960E7C">
          <w:rPr>
            <w:rStyle w:val="Hyperlink"/>
            <w:noProof/>
            <w:sz w:val="24"/>
            <w:szCs w:val="24"/>
          </w:rPr>
          <w:t>Figure 22. Pmod OLED Flowchart</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_Toc120907438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24</w:t>
        </w:r>
        <w:r w:rsidR="00960E7C" w:rsidRPr="00960E7C">
          <w:rPr>
            <w:noProof/>
            <w:webHidden/>
            <w:sz w:val="24"/>
            <w:szCs w:val="24"/>
          </w:rPr>
          <w:fldChar w:fldCharType="end"/>
        </w:r>
      </w:hyperlink>
    </w:p>
    <w:p w14:paraId="09993CF7" w14:textId="5F24173B"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39" w:history="1">
        <w:r w:rsidR="00960E7C" w:rsidRPr="00960E7C">
          <w:rPr>
            <w:rStyle w:val="Hyperlink"/>
            <w:noProof/>
            <w:sz w:val="24"/>
            <w:szCs w:val="24"/>
          </w:rPr>
          <w:t>Figure 23. Simplified block design</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_Toc120907439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25</w:t>
        </w:r>
        <w:r w:rsidR="00960E7C" w:rsidRPr="00960E7C">
          <w:rPr>
            <w:noProof/>
            <w:webHidden/>
            <w:sz w:val="24"/>
            <w:szCs w:val="24"/>
          </w:rPr>
          <w:fldChar w:fldCharType="end"/>
        </w:r>
      </w:hyperlink>
    </w:p>
    <w:p w14:paraId="56C48993" w14:textId="2CE89B95"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40" w:history="1">
        <w:r w:rsidR="00960E7C" w:rsidRPr="00960E7C">
          <w:rPr>
            <w:rStyle w:val="Hyperlink"/>
            <w:noProof/>
            <w:sz w:val="24"/>
            <w:szCs w:val="24"/>
          </w:rPr>
          <w:t>Figure 24. Block Design w/ Pmod AD2</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_Toc120907440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27</w:t>
        </w:r>
        <w:r w:rsidR="00960E7C" w:rsidRPr="00960E7C">
          <w:rPr>
            <w:noProof/>
            <w:webHidden/>
            <w:sz w:val="24"/>
            <w:szCs w:val="24"/>
          </w:rPr>
          <w:fldChar w:fldCharType="end"/>
        </w:r>
      </w:hyperlink>
    </w:p>
    <w:p w14:paraId="4CDEAEEF" w14:textId="5247C14C"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41" w:history="1">
        <w:r w:rsidR="00960E7C" w:rsidRPr="00960E7C">
          <w:rPr>
            <w:rStyle w:val="Hyperlink"/>
            <w:noProof/>
            <w:sz w:val="24"/>
            <w:szCs w:val="24"/>
          </w:rPr>
          <w:t>Figure 25. Block Design w/ Pmod AD2 &amp; Pmod OLED</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_Toc120907441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28</w:t>
        </w:r>
        <w:r w:rsidR="00960E7C" w:rsidRPr="00960E7C">
          <w:rPr>
            <w:noProof/>
            <w:webHidden/>
            <w:sz w:val="24"/>
            <w:szCs w:val="24"/>
          </w:rPr>
          <w:fldChar w:fldCharType="end"/>
        </w:r>
      </w:hyperlink>
    </w:p>
    <w:p w14:paraId="15E9DB32" w14:textId="225A1696"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42" w:history="1">
        <w:r w:rsidR="00960E7C" w:rsidRPr="00960E7C">
          <w:rPr>
            <w:rStyle w:val="Hyperlink"/>
            <w:noProof/>
            <w:sz w:val="24"/>
            <w:szCs w:val="24"/>
          </w:rPr>
          <w:t>Figure 26. Block Design w/ Pmod AD2, Pmod OLED &amp; Pmod TC1</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_Toc120907442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29</w:t>
        </w:r>
        <w:r w:rsidR="00960E7C" w:rsidRPr="00960E7C">
          <w:rPr>
            <w:noProof/>
            <w:webHidden/>
            <w:sz w:val="24"/>
            <w:szCs w:val="24"/>
          </w:rPr>
          <w:fldChar w:fldCharType="end"/>
        </w:r>
      </w:hyperlink>
    </w:p>
    <w:p w14:paraId="478AD4DF" w14:textId="14DFD7EC"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43" w:history="1">
        <w:r w:rsidR="00960E7C" w:rsidRPr="00960E7C">
          <w:rPr>
            <w:rStyle w:val="Hyperlink"/>
            <w:noProof/>
            <w:sz w:val="24"/>
            <w:szCs w:val="24"/>
          </w:rPr>
          <w:t>Figure 27. Zybo Z7-20 Pmod Pinout</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_Toc120907443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30</w:t>
        </w:r>
        <w:r w:rsidR="00960E7C" w:rsidRPr="00960E7C">
          <w:rPr>
            <w:noProof/>
            <w:webHidden/>
            <w:sz w:val="24"/>
            <w:szCs w:val="24"/>
          </w:rPr>
          <w:fldChar w:fldCharType="end"/>
        </w:r>
      </w:hyperlink>
    </w:p>
    <w:p w14:paraId="34154255" w14:textId="3023BBE8"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44" w:history="1">
        <w:r w:rsidR="00960E7C" w:rsidRPr="00960E7C">
          <w:rPr>
            <w:rStyle w:val="Hyperlink"/>
            <w:noProof/>
            <w:sz w:val="24"/>
            <w:szCs w:val="24"/>
          </w:rPr>
          <w:t>Figure 28. Pmod Connectors</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_Toc120907444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31</w:t>
        </w:r>
        <w:r w:rsidR="00960E7C" w:rsidRPr="00960E7C">
          <w:rPr>
            <w:noProof/>
            <w:webHidden/>
            <w:sz w:val="24"/>
            <w:szCs w:val="24"/>
          </w:rPr>
          <w:fldChar w:fldCharType="end"/>
        </w:r>
      </w:hyperlink>
    </w:p>
    <w:p w14:paraId="2E9E901F" w14:textId="3CB5898A"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45" w:history="1">
        <w:r w:rsidR="00960E7C" w:rsidRPr="00960E7C">
          <w:rPr>
            <w:rStyle w:val="Hyperlink"/>
            <w:noProof/>
            <w:sz w:val="24"/>
            <w:szCs w:val="24"/>
          </w:rPr>
          <w:t>Figure 29. I/O Ports setting on I/O Planning Layout</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_Toc120907445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31</w:t>
        </w:r>
        <w:r w:rsidR="00960E7C" w:rsidRPr="00960E7C">
          <w:rPr>
            <w:noProof/>
            <w:webHidden/>
            <w:sz w:val="24"/>
            <w:szCs w:val="24"/>
          </w:rPr>
          <w:fldChar w:fldCharType="end"/>
        </w:r>
      </w:hyperlink>
    </w:p>
    <w:p w14:paraId="140BB58E" w14:textId="59932D0E"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46" w:history="1">
        <w:r w:rsidR="00960E7C" w:rsidRPr="00960E7C">
          <w:rPr>
            <w:rStyle w:val="Hyperlink"/>
            <w:noProof/>
            <w:sz w:val="24"/>
            <w:szCs w:val="24"/>
          </w:rPr>
          <w:t>Figure 30. ADC Data from Pulse Sensor Example 1 (Flat Peaks)</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_Toc120907446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34</w:t>
        </w:r>
        <w:r w:rsidR="00960E7C" w:rsidRPr="00960E7C">
          <w:rPr>
            <w:noProof/>
            <w:webHidden/>
            <w:sz w:val="24"/>
            <w:szCs w:val="24"/>
          </w:rPr>
          <w:fldChar w:fldCharType="end"/>
        </w:r>
      </w:hyperlink>
    </w:p>
    <w:p w14:paraId="2040B638" w14:textId="3BF79F3B"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47" w:history="1">
        <w:r w:rsidR="00960E7C" w:rsidRPr="00960E7C">
          <w:rPr>
            <w:rStyle w:val="Hyperlink"/>
            <w:noProof/>
            <w:sz w:val="24"/>
            <w:szCs w:val="24"/>
          </w:rPr>
          <w:t>Figure 31. Histogram of Pulse Sensor Example 1</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_Toc120907447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36</w:t>
        </w:r>
        <w:r w:rsidR="00960E7C" w:rsidRPr="00960E7C">
          <w:rPr>
            <w:noProof/>
            <w:webHidden/>
            <w:sz w:val="24"/>
            <w:szCs w:val="24"/>
          </w:rPr>
          <w:fldChar w:fldCharType="end"/>
        </w:r>
      </w:hyperlink>
    </w:p>
    <w:p w14:paraId="6D9B4D92" w14:textId="2E44932D"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48" w:history="1">
        <w:r w:rsidR="00960E7C" w:rsidRPr="00960E7C">
          <w:rPr>
            <w:rStyle w:val="Hyperlink"/>
            <w:noProof/>
            <w:sz w:val="24"/>
            <w:szCs w:val="24"/>
          </w:rPr>
          <w:t>Figure 32. ADC Data from Pulse Sensor Example 2 (Clean Data)</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_Toc120907448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37</w:t>
        </w:r>
        <w:r w:rsidR="00960E7C" w:rsidRPr="00960E7C">
          <w:rPr>
            <w:noProof/>
            <w:webHidden/>
            <w:sz w:val="24"/>
            <w:szCs w:val="24"/>
          </w:rPr>
          <w:fldChar w:fldCharType="end"/>
        </w:r>
      </w:hyperlink>
    </w:p>
    <w:p w14:paraId="79FBC1F6" w14:textId="78FE7EAE"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49" w:history="1">
        <w:r w:rsidR="00960E7C" w:rsidRPr="00960E7C">
          <w:rPr>
            <w:rStyle w:val="Hyperlink"/>
            <w:noProof/>
            <w:sz w:val="24"/>
            <w:szCs w:val="24"/>
          </w:rPr>
          <w:t>Figure 33. Histogram of Pulse Sensor Example 2</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_Toc120907449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37</w:t>
        </w:r>
        <w:r w:rsidR="00960E7C" w:rsidRPr="00960E7C">
          <w:rPr>
            <w:noProof/>
            <w:webHidden/>
            <w:sz w:val="24"/>
            <w:szCs w:val="24"/>
          </w:rPr>
          <w:fldChar w:fldCharType="end"/>
        </w:r>
      </w:hyperlink>
    </w:p>
    <w:p w14:paraId="4A4CF82C" w14:textId="26823117"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50" w:history="1">
        <w:r w:rsidR="00960E7C" w:rsidRPr="00960E7C">
          <w:rPr>
            <w:rStyle w:val="Hyperlink"/>
            <w:noProof/>
            <w:sz w:val="24"/>
            <w:szCs w:val="24"/>
          </w:rPr>
          <w:t>Figure 34. First 30 seconds of ADC Data from Pulse Sensor Example 1</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_Toc120907450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38</w:t>
        </w:r>
        <w:r w:rsidR="00960E7C" w:rsidRPr="00960E7C">
          <w:rPr>
            <w:noProof/>
            <w:webHidden/>
            <w:sz w:val="24"/>
            <w:szCs w:val="24"/>
          </w:rPr>
          <w:fldChar w:fldCharType="end"/>
        </w:r>
      </w:hyperlink>
    </w:p>
    <w:p w14:paraId="05D988EE" w14:textId="4066361C"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51" w:history="1">
        <w:r w:rsidR="00960E7C" w:rsidRPr="00960E7C">
          <w:rPr>
            <w:rStyle w:val="Hyperlink"/>
            <w:noProof/>
            <w:sz w:val="24"/>
            <w:szCs w:val="24"/>
          </w:rPr>
          <w:t>Figure 35. Power Spectrum of ADC Data from Pulse Sensor Example 1</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_Toc120907451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38</w:t>
        </w:r>
        <w:r w:rsidR="00960E7C" w:rsidRPr="00960E7C">
          <w:rPr>
            <w:noProof/>
            <w:webHidden/>
            <w:sz w:val="24"/>
            <w:szCs w:val="24"/>
          </w:rPr>
          <w:fldChar w:fldCharType="end"/>
        </w:r>
      </w:hyperlink>
    </w:p>
    <w:p w14:paraId="0566B6E1" w14:textId="47AC4C31"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52" w:history="1">
        <w:r w:rsidR="00960E7C" w:rsidRPr="00960E7C">
          <w:rPr>
            <w:rStyle w:val="Hyperlink"/>
            <w:noProof/>
            <w:sz w:val="24"/>
            <w:szCs w:val="24"/>
          </w:rPr>
          <w:t>Figure 36. Pulse Sensor Results (Resting) Example 1</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_Toc120907452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40</w:t>
        </w:r>
        <w:r w:rsidR="00960E7C" w:rsidRPr="00960E7C">
          <w:rPr>
            <w:noProof/>
            <w:webHidden/>
            <w:sz w:val="24"/>
            <w:szCs w:val="24"/>
          </w:rPr>
          <w:fldChar w:fldCharType="end"/>
        </w:r>
      </w:hyperlink>
    </w:p>
    <w:p w14:paraId="508293DA" w14:textId="2204BD25"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53" w:history="1">
        <w:r w:rsidR="00960E7C" w:rsidRPr="00960E7C">
          <w:rPr>
            <w:rStyle w:val="Hyperlink"/>
            <w:noProof/>
            <w:sz w:val="24"/>
            <w:szCs w:val="24"/>
          </w:rPr>
          <w:t>Figure 37. Pulse Sensor Results (Resting) Example 2</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_Toc120907453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41</w:t>
        </w:r>
        <w:r w:rsidR="00960E7C" w:rsidRPr="00960E7C">
          <w:rPr>
            <w:noProof/>
            <w:webHidden/>
            <w:sz w:val="24"/>
            <w:szCs w:val="24"/>
          </w:rPr>
          <w:fldChar w:fldCharType="end"/>
        </w:r>
      </w:hyperlink>
    </w:p>
    <w:p w14:paraId="3C6F024A" w14:textId="611493B6"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54" w:history="1">
        <w:r w:rsidR="00960E7C" w:rsidRPr="00960E7C">
          <w:rPr>
            <w:rStyle w:val="Hyperlink"/>
            <w:noProof/>
            <w:sz w:val="24"/>
            <w:szCs w:val="24"/>
          </w:rPr>
          <w:t>Figure 38. Pulse Sensor Results (Exercise) Example 1</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_Toc120907454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42</w:t>
        </w:r>
        <w:r w:rsidR="00960E7C" w:rsidRPr="00960E7C">
          <w:rPr>
            <w:noProof/>
            <w:webHidden/>
            <w:sz w:val="24"/>
            <w:szCs w:val="24"/>
          </w:rPr>
          <w:fldChar w:fldCharType="end"/>
        </w:r>
      </w:hyperlink>
    </w:p>
    <w:p w14:paraId="09B7A089" w14:textId="04D0ADE3"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55" w:history="1">
        <w:r w:rsidR="00960E7C" w:rsidRPr="00960E7C">
          <w:rPr>
            <w:rStyle w:val="Hyperlink"/>
            <w:noProof/>
            <w:sz w:val="24"/>
            <w:szCs w:val="24"/>
          </w:rPr>
          <w:t>Figure 39. Pulse Sensor Results (Exercise) Example 2</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_Toc120907455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43</w:t>
        </w:r>
        <w:r w:rsidR="00960E7C" w:rsidRPr="00960E7C">
          <w:rPr>
            <w:noProof/>
            <w:webHidden/>
            <w:sz w:val="24"/>
            <w:szCs w:val="24"/>
          </w:rPr>
          <w:fldChar w:fldCharType="end"/>
        </w:r>
      </w:hyperlink>
    </w:p>
    <w:p w14:paraId="64965E77" w14:textId="531853EA"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56" w:history="1">
        <w:r w:rsidR="00960E7C" w:rsidRPr="00960E7C">
          <w:rPr>
            <w:rStyle w:val="Hyperlink"/>
            <w:noProof/>
            <w:sz w:val="24"/>
            <w:szCs w:val="24"/>
          </w:rPr>
          <w:t>Figure 40. Comparing BPM Results (Exercise)</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_Toc120907456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44</w:t>
        </w:r>
        <w:r w:rsidR="00960E7C" w:rsidRPr="00960E7C">
          <w:rPr>
            <w:noProof/>
            <w:webHidden/>
            <w:sz w:val="24"/>
            <w:szCs w:val="24"/>
          </w:rPr>
          <w:fldChar w:fldCharType="end"/>
        </w:r>
      </w:hyperlink>
    </w:p>
    <w:p w14:paraId="77B2EBFF" w14:textId="39B437DE"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57" w:history="1">
        <w:r w:rsidR="00960E7C" w:rsidRPr="00960E7C">
          <w:rPr>
            <w:rStyle w:val="Hyperlink"/>
            <w:noProof/>
            <w:sz w:val="24"/>
            <w:szCs w:val="24"/>
          </w:rPr>
          <w:t>Figure 41. GSR Voltage and Resistance Table</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_Toc120907457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45</w:t>
        </w:r>
        <w:r w:rsidR="00960E7C" w:rsidRPr="00960E7C">
          <w:rPr>
            <w:noProof/>
            <w:webHidden/>
            <w:sz w:val="24"/>
            <w:szCs w:val="24"/>
          </w:rPr>
          <w:fldChar w:fldCharType="end"/>
        </w:r>
      </w:hyperlink>
    </w:p>
    <w:p w14:paraId="26147DA4" w14:textId="33864F17"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58" w:history="1">
        <w:r w:rsidR="00960E7C" w:rsidRPr="00960E7C">
          <w:rPr>
            <w:rStyle w:val="Hyperlink"/>
            <w:noProof/>
            <w:sz w:val="24"/>
            <w:szCs w:val="24"/>
          </w:rPr>
          <w:t>Figure 42. GSR Sensor Results</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_Toc120907458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46</w:t>
        </w:r>
        <w:r w:rsidR="00960E7C" w:rsidRPr="00960E7C">
          <w:rPr>
            <w:noProof/>
            <w:webHidden/>
            <w:sz w:val="24"/>
            <w:szCs w:val="24"/>
          </w:rPr>
          <w:fldChar w:fldCharType="end"/>
        </w:r>
      </w:hyperlink>
    </w:p>
    <w:p w14:paraId="7B24B48C" w14:textId="65715C7A"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59" w:history="1">
        <w:r w:rsidR="00960E7C" w:rsidRPr="00960E7C">
          <w:rPr>
            <w:rStyle w:val="Hyperlink"/>
            <w:noProof/>
            <w:sz w:val="24"/>
            <w:szCs w:val="24"/>
          </w:rPr>
          <w:t>Figure 43. Temperature Sensor Results (Ambient Temp.)</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_Toc120907459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48</w:t>
        </w:r>
        <w:r w:rsidR="00960E7C" w:rsidRPr="00960E7C">
          <w:rPr>
            <w:noProof/>
            <w:webHidden/>
            <w:sz w:val="24"/>
            <w:szCs w:val="24"/>
          </w:rPr>
          <w:fldChar w:fldCharType="end"/>
        </w:r>
      </w:hyperlink>
    </w:p>
    <w:p w14:paraId="4A2F52FF" w14:textId="12AE664A"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60" w:history="1">
        <w:r w:rsidR="00960E7C" w:rsidRPr="00960E7C">
          <w:rPr>
            <w:rStyle w:val="Hyperlink"/>
            <w:noProof/>
            <w:sz w:val="24"/>
            <w:szCs w:val="24"/>
          </w:rPr>
          <w:t>Figure 44. Temperature Sensor Results (Body Temp.)</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_Toc120907460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49</w:t>
        </w:r>
        <w:r w:rsidR="00960E7C" w:rsidRPr="00960E7C">
          <w:rPr>
            <w:noProof/>
            <w:webHidden/>
            <w:sz w:val="24"/>
            <w:szCs w:val="24"/>
          </w:rPr>
          <w:fldChar w:fldCharType="end"/>
        </w:r>
      </w:hyperlink>
    </w:p>
    <w:p w14:paraId="148FEF75" w14:textId="0210C66D"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61" w:history="1">
        <w:r w:rsidR="00960E7C" w:rsidRPr="00960E7C">
          <w:rPr>
            <w:rStyle w:val="Hyperlink"/>
            <w:noProof/>
            <w:sz w:val="24"/>
            <w:szCs w:val="24"/>
          </w:rPr>
          <w:t>Figure 45. Temperature Sensor Results (Cold Temp.)</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_Toc120907461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50</w:t>
        </w:r>
        <w:r w:rsidR="00960E7C" w:rsidRPr="00960E7C">
          <w:rPr>
            <w:noProof/>
            <w:webHidden/>
            <w:sz w:val="24"/>
            <w:szCs w:val="24"/>
          </w:rPr>
          <w:fldChar w:fldCharType="end"/>
        </w:r>
      </w:hyperlink>
    </w:p>
    <w:p w14:paraId="70E227C7" w14:textId="7C320944"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62" w:history="1">
        <w:r w:rsidR="00960E7C" w:rsidRPr="00960E7C">
          <w:rPr>
            <w:rStyle w:val="Hyperlink"/>
            <w:noProof/>
            <w:sz w:val="24"/>
            <w:szCs w:val="24"/>
          </w:rPr>
          <w:t>Figure 46. OLED Display Results</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_Toc120907462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51</w:t>
        </w:r>
        <w:r w:rsidR="00960E7C" w:rsidRPr="00960E7C">
          <w:rPr>
            <w:noProof/>
            <w:webHidden/>
            <w:sz w:val="24"/>
            <w:szCs w:val="24"/>
          </w:rPr>
          <w:fldChar w:fldCharType="end"/>
        </w:r>
      </w:hyperlink>
    </w:p>
    <w:p w14:paraId="2F1CFA0D" w14:textId="1005E74F"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63" w:history="1">
        <w:r w:rsidR="00960E7C" w:rsidRPr="00960E7C">
          <w:rPr>
            <w:rStyle w:val="Hyperlink"/>
            <w:noProof/>
            <w:sz w:val="24"/>
            <w:szCs w:val="24"/>
          </w:rPr>
          <w:t>Figure 47. Image of project in action</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_Toc120907463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52</w:t>
        </w:r>
        <w:r w:rsidR="00960E7C" w:rsidRPr="00960E7C">
          <w:rPr>
            <w:noProof/>
            <w:webHidden/>
            <w:sz w:val="24"/>
            <w:szCs w:val="24"/>
          </w:rPr>
          <w:fldChar w:fldCharType="end"/>
        </w:r>
      </w:hyperlink>
    </w:p>
    <w:p w14:paraId="05B188D6" w14:textId="6098B1AA"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64" w:history="1">
        <w:r w:rsidR="00960E7C" w:rsidRPr="00960E7C">
          <w:rPr>
            <w:rStyle w:val="Hyperlink"/>
            <w:noProof/>
            <w:sz w:val="24"/>
            <w:szCs w:val="24"/>
          </w:rPr>
          <w:t>Figure 48. Zybo-Z7 connected to sensors</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_Toc120907464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52</w:t>
        </w:r>
        <w:r w:rsidR="00960E7C" w:rsidRPr="00960E7C">
          <w:rPr>
            <w:noProof/>
            <w:webHidden/>
            <w:sz w:val="24"/>
            <w:szCs w:val="24"/>
          </w:rPr>
          <w:fldChar w:fldCharType="end"/>
        </w:r>
      </w:hyperlink>
    </w:p>
    <w:p w14:paraId="06DB317E" w14:textId="4CF71C77"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65" w:history="1">
        <w:r w:rsidR="00960E7C" w:rsidRPr="00960E7C">
          <w:rPr>
            <w:rStyle w:val="Hyperlink"/>
            <w:noProof/>
            <w:sz w:val="24"/>
            <w:szCs w:val="24"/>
          </w:rPr>
          <w:t>Figure 49. Sensors w/ Stress Level Algorithm</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_Toc120907465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54</w:t>
        </w:r>
        <w:r w:rsidR="00960E7C" w:rsidRPr="00960E7C">
          <w:rPr>
            <w:noProof/>
            <w:webHidden/>
            <w:sz w:val="24"/>
            <w:szCs w:val="24"/>
          </w:rPr>
          <w:fldChar w:fldCharType="end"/>
        </w:r>
      </w:hyperlink>
    </w:p>
    <w:p w14:paraId="220667A5" w14:textId="45672D22"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66" w:history="1">
        <w:r w:rsidR="00960E7C" w:rsidRPr="00960E7C">
          <w:rPr>
            <w:rStyle w:val="Hyperlink"/>
            <w:noProof/>
            <w:sz w:val="24"/>
            <w:szCs w:val="24"/>
          </w:rPr>
          <w:t>Figure 50. Simplified block design</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_Toc120907466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54</w:t>
        </w:r>
        <w:r w:rsidR="00960E7C" w:rsidRPr="00960E7C">
          <w:rPr>
            <w:noProof/>
            <w:webHidden/>
            <w:sz w:val="24"/>
            <w:szCs w:val="24"/>
          </w:rPr>
          <w:fldChar w:fldCharType="end"/>
        </w:r>
      </w:hyperlink>
    </w:p>
    <w:p w14:paraId="6AC2F99C" w14:textId="57674C7B"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67" w:history="1">
        <w:r w:rsidR="00960E7C" w:rsidRPr="00960E7C">
          <w:rPr>
            <w:rStyle w:val="Hyperlink"/>
            <w:noProof/>
            <w:sz w:val="24"/>
            <w:szCs w:val="24"/>
          </w:rPr>
          <w:t>Figure 51. Sensors w/ Stress Level Algorithm Results</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_Toc120907467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55</w:t>
        </w:r>
        <w:r w:rsidR="00960E7C" w:rsidRPr="00960E7C">
          <w:rPr>
            <w:noProof/>
            <w:webHidden/>
            <w:sz w:val="24"/>
            <w:szCs w:val="24"/>
          </w:rPr>
          <w:fldChar w:fldCharType="end"/>
        </w:r>
      </w:hyperlink>
    </w:p>
    <w:p w14:paraId="54EEB940" w14:textId="33394546" w:rsidR="00960E7C" w:rsidRPr="00960E7C" w:rsidRDefault="00000000" w:rsidP="00960E7C">
      <w:pPr>
        <w:pStyle w:val="TableofFigures"/>
        <w:tabs>
          <w:tab w:val="right" w:leader="dot" w:pos="9350"/>
        </w:tabs>
        <w:spacing w:line="360" w:lineRule="auto"/>
        <w:rPr>
          <w:rFonts w:eastAsiaTheme="minorEastAsia"/>
          <w:noProof/>
          <w:sz w:val="24"/>
          <w:szCs w:val="24"/>
        </w:rPr>
      </w:pPr>
      <w:hyperlink w:anchor="_Toc120907468" w:history="1">
        <w:r w:rsidR="00960E7C" w:rsidRPr="00960E7C">
          <w:rPr>
            <w:rStyle w:val="Hyperlink"/>
            <w:noProof/>
            <w:sz w:val="24"/>
            <w:szCs w:val="24"/>
          </w:rPr>
          <w:t>Figure 52. Oscilloscope Reading of Pulse Sensor</w:t>
        </w:r>
        <w:r w:rsidR="00960E7C" w:rsidRPr="00960E7C">
          <w:rPr>
            <w:noProof/>
            <w:webHidden/>
            <w:sz w:val="24"/>
            <w:szCs w:val="24"/>
          </w:rPr>
          <w:tab/>
        </w:r>
        <w:r w:rsidR="00960E7C" w:rsidRPr="00960E7C">
          <w:rPr>
            <w:noProof/>
            <w:webHidden/>
            <w:sz w:val="24"/>
            <w:szCs w:val="24"/>
          </w:rPr>
          <w:fldChar w:fldCharType="begin"/>
        </w:r>
        <w:r w:rsidR="00960E7C" w:rsidRPr="00960E7C">
          <w:rPr>
            <w:noProof/>
            <w:webHidden/>
            <w:sz w:val="24"/>
            <w:szCs w:val="24"/>
          </w:rPr>
          <w:instrText xml:space="preserve"> PAGEREF _Toc120907468 \h </w:instrText>
        </w:r>
        <w:r w:rsidR="00960E7C" w:rsidRPr="00960E7C">
          <w:rPr>
            <w:noProof/>
            <w:webHidden/>
            <w:sz w:val="24"/>
            <w:szCs w:val="24"/>
          </w:rPr>
        </w:r>
        <w:r w:rsidR="00960E7C" w:rsidRPr="00960E7C">
          <w:rPr>
            <w:noProof/>
            <w:webHidden/>
            <w:sz w:val="24"/>
            <w:szCs w:val="24"/>
          </w:rPr>
          <w:fldChar w:fldCharType="separate"/>
        </w:r>
        <w:r w:rsidR="00D128A0">
          <w:rPr>
            <w:noProof/>
            <w:webHidden/>
            <w:sz w:val="24"/>
            <w:szCs w:val="24"/>
          </w:rPr>
          <w:t>57</w:t>
        </w:r>
        <w:r w:rsidR="00960E7C" w:rsidRPr="00960E7C">
          <w:rPr>
            <w:noProof/>
            <w:webHidden/>
            <w:sz w:val="24"/>
            <w:szCs w:val="24"/>
          </w:rPr>
          <w:fldChar w:fldCharType="end"/>
        </w:r>
      </w:hyperlink>
    </w:p>
    <w:p w14:paraId="289BA350" w14:textId="6545B573" w:rsidR="00A46D45" w:rsidRPr="00960E7C" w:rsidRDefault="00C609CF" w:rsidP="00960E7C">
      <w:pPr>
        <w:pStyle w:val="TableofFigures"/>
        <w:tabs>
          <w:tab w:val="right" w:leader="dot" w:pos="10190"/>
        </w:tabs>
        <w:spacing w:line="360" w:lineRule="auto"/>
        <w:rPr>
          <w:rFonts w:eastAsiaTheme="minorEastAsia"/>
          <w:noProof/>
          <w:sz w:val="24"/>
          <w:szCs w:val="24"/>
        </w:rPr>
      </w:pPr>
      <w:r w:rsidRPr="00960E7C">
        <w:rPr>
          <w:sz w:val="24"/>
          <w:szCs w:val="24"/>
        </w:rPr>
        <w:fldChar w:fldCharType="end"/>
      </w:r>
      <w:r w:rsidR="00A46D45" w:rsidRPr="00960E7C">
        <w:rPr>
          <w:sz w:val="24"/>
          <w:szCs w:val="24"/>
        </w:rPr>
        <w:br w:type="page"/>
      </w:r>
    </w:p>
    <w:p w14:paraId="32DBA096" w14:textId="64CDA6BC" w:rsidR="00A46D45" w:rsidRPr="00BA311D" w:rsidRDefault="00A46D45" w:rsidP="00546C68">
      <w:pPr>
        <w:spacing w:line="360" w:lineRule="auto"/>
        <w:jc w:val="center"/>
        <w:rPr>
          <w:sz w:val="24"/>
          <w:szCs w:val="24"/>
        </w:rPr>
      </w:pPr>
      <w:r w:rsidRPr="00BA311D">
        <w:rPr>
          <w:sz w:val="24"/>
          <w:szCs w:val="24"/>
        </w:rPr>
        <w:lastRenderedPageBreak/>
        <w:t>List of Tables</w:t>
      </w:r>
    </w:p>
    <w:p w14:paraId="338209DA" w14:textId="61647344" w:rsidR="00BA311D" w:rsidRPr="00BA311D" w:rsidRDefault="00C609CF" w:rsidP="00BA311D">
      <w:pPr>
        <w:pStyle w:val="TableofFigures"/>
        <w:tabs>
          <w:tab w:val="right" w:leader="dot" w:pos="9350"/>
        </w:tabs>
        <w:spacing w:line="360" w:lineRule="auto"/>
        <w:rPr>
          <w:rFonts w:eastAsiaTheme="minorEastAsia"/>
          <w:noProof/>
          <w:sz w:val="24"/>
          <w:szCs w:val="24"/>
        </w:rPr>
      </w:pPr>
      <w:r w:rsidRPr="00BA311D">
        <w:rPr>
          <w:sz w:val="24"/>
          <w:szCs w:val="24"/>
        </w:rPr>
        <w:fldChar w:fldCharType="begin"/>
      </w:r>
      <w:r w:rsidRPr="00BA311D">
        <w:rPr>
          <w:sz w:val="24"/>
          <w:szCs w:val="24"/>
        </w:rPr>
        <w:instrText xml:space="preserve"> TOC \h \z \c "Table" </w:instrText>
      </w:r>
      <w:r w:rsidRPr="00BA311D">
        <w:rPr>
          <w:sz w:val="24"/>
          <w:szCs w:val="24"/>
        </w:rPr>
        <w:fldChar w:fldCharType="separate"/>
      </w:r>
      <w:hyperlink w:anchor="_Toc120906879" w:history="1">
        <w:r w:rsidR="00BA311D" w:rsidRPr="00BA311D">
          <w:rPr>
            <w:rStyle w:val="Hyperlink"/>
            <w:noProof/>
            <w:sz w:val="24"/>
            <w:szCs w:val="24"/>
          </w:rPr>
          <w:t>Table 1. Constraints for Pmod AD2</w:t>
        </w:r>
        <w:r w:rsidR="00BA311D" w:rsidRPr="00BA311D">
          <w:rPr>
            <w:noProof/>
            <w:webHidden/>
            <w:sz w:val="24"/>
            <w:szCs w:val="24"/>
          </w:rPr>
          <w:tab/>
        </w:r>
        <w:r w:rsidR="00BA311D" w:rsidRPr="00BA311D">
          <w:rPr>
            <w:noProof/>
            <w:webHidden/>
            <w:sz w:val="24"/>
            <w:szCs w:val="24"/>
          </w:rPr>
          <w:fldChar w:fldCharType="begin"/>
        </w:r>
        <w:r w:rsidR="00BA311D" w:rsidRPr="00BA311D">
          <w:rPr>
            <w:noProof/>
            <w:webHidden/>
            <w:sz w:val="24"/>
            <w:szCs w:val="24"/>
          </w:rPr>
          <w:instrText xml:space="preserve"> PAGEREF _Toc120906879 \h </w:instrText>
        </w:r>
        <w:r w:rsidR="00BA311D" w:rsidRPr="00BA311D">
          <w:rPr>
            <w:noProof/>
            <w:webHidden/>
            <w:sz w:val="24"/>
            <w:szCs w:val="24"/>
          </w:rPr>
        </w:r>
        <w:r w:rsidR="00BA311D" w:rsidRPr="00BA311D">
          <w:rPr>
            <w:noProof/>
            <w:webHidden/>
            <w:sz w:val="24"/>
            <w:szCs w:val="24"/>
          </w:rPr>
          <w:fldChar w:fldCharType="separate"/>
        </w:r>
        <w:r w:rsidR="00D128A0">
          <w:rPr>
            <w:noProof/>
            <w:webHidden/>
            <w:sz w:val="24"/>
            <w:szCs w:val="24"/>
          </w:rPr>
          <w:t>32</w:t>
        </w:r>
        <w:r w:rsidR="00BA311D" w:rsidRPr="00BA311D">
          <w:rPr>
            <w:noProof/>
            <w:webHidden/>
            <w:sz w:val="24"/>
            <w:szCs w:val="24"/>
          </w:rPr>
          <w:fldChar w:fldCharType="end"/>
        </w:r>
      </w:hyperlink>
    </w:p>
    <w:p w14:paraId="1EC0BFB2" w14:textId="4F9B86CF" w:rsidR="00BA311D" w:rsidRPr="00BA311D" w:rsidRDefault="00000000" w:rsidP="00BA311D">
      <w:pPr>
        <w:pStyle w:val="TableofFigures"/>
        <w:tabs>
          <w:tab w:val="right" w:leader="dot" w:pos="9350"/>
        </w:tabs>
        <w:spacing w:line="360" w:lineRule="auto"/>
        <w:rPr>
          <w:rFonts w:eastAsiaTheme="minorEastAsia"/>
          <w:noProof/>
          <w:sz w:val="24"/>
          <w:szCs w:val="24"/>
        </w:rPr>
      </w:pPr>
      <w:hyperlink w:anchor="_Toc120906880" w:history="1">
        <w:r w:rsidR="00BA311D" w:rsidRPr="00BA311D">
          <w:rPr>
            <w:rStyle w:val="Hyperlink"/>
            <w:noProof/>
            <w:sz w:val="24"/>
            <w:szCs w:val="24"/>
          </w:rPr>
          <w:t>Table 2. Constraints for Pmod TC1</w:t>
        </w:r>
        <w:r w:rsidR="00BA311D" w:rsidRPr="00BA311D">
          <w:rPr>
            <w:noProof/>
            <w:webHidden/>
            <w:sz w:val="24"/>
            <w:szCs w:val="24"/>
          </w:rPr>
          <w:tab/>
        </w:r>
        <w:r w:rsidR="00BA311D" w:rsidRPr="00BA311D">
          <w:rPr>
            <w:noProof/>
            <w:webHidden/>
            <w:sz w:val="24"/>
            <w:szCs w:val="24"/>
          </w:rPr>
          <w:fldChar w:fldCharType="begin"/>
        </w:r>
        <w:r w:rsidR="00BA311D" w:rsidRPr="00BA311D">
          <w:rPr>
            <w:noProof/>
            <w:webHidden/>
            <w:sz w:val="24"/>
            <w:szCs w:val="24"/>
          </w:rPr>
          <w:instrText xml:space="preserve"> PAGEREF _Toc120906880 \h </w:instrText>
        </w:r>
        <w:r w:rsidR="00BA311D" w:rsidRPr="00BA311D">
          <w:rPr>
            <w:noProof/>
            <w:webHidden/>
            <w:sz w:val="24"/>
            <w:szCs w:val="24"/>
          </w:rPr>
        </w:r>
        <w:r w:rsidR="00BA311D" w:rsidRPr="00BA311D">
          <w:rPr>
            <w:noProof/>
            <w:webHidden/>
            <w:sz w:val="24"/>
            <w:szCs w:val="24"/>
          </w:rPr>
          <w:fldChar w:fldCharType="separate"/>
        </w:r>
        <w:r w:rsidR="00D128A0">
          <w:rPr>
            <w:noProof/>
            <w:webHidden/>
            <w:sz w:val="24"/>
            <w:szCs w:val="24"/>
          </w:rPr>
          <w:t>33</w:t>
        </w:r>
        <w:r w:rsidR="00BA311D" w:rsidRPr="00BA311D">
          <w:rPr>
            <w:noProof/>
            <w:webHidden/>
            <w:sz w:val="24"/>
            <w:szCs w:val="24"/>
          </w:rPr>
          <w:fldChar w:fldCharType="end"/>
        </w:r>
      </w:hyperlink>
    </w:p>
    <w:p w14:paraId="6386DEC9" w14:textId="4AF460DD" w:rsidR="00BA311D" w:rsidRPr="00BA311D" w:rsidRDefault="00000000" w:rsidP="00BA311D">
      <w:pPr>
        <w:pStyle w:val="TableofFigures"/>
        <w:tabs>
          <w:tab w:val="right" w:leader="dot" w:pos="9350"/>
        </w:tabs>
        <w:spacing w:line="360" w:lineRule="auto"/>
        <w:rPr>
          <w:rFonts w:eastAsiaTheme="minorEastAsia"/>
          <w:noProof/>
          <w:sz w:val="24"/>
          <w:szCs w:val="24"/>
        </w:rPr>
      </w:pPr>
      <w:hyperlink w:anchor="_Toc120906881" w:history="1">
        <w:r w:rsidR="00BA311D" w:rsidRPr="00BA311D">
          <w:rPr>
            <w:rStyle w:val="Hyperlink"/>
            <w:noProof/>
            <w:sz w:val="24"/>
            <w:szCs w:val="24"/>
          </w:rPr>
          <w:t>Table 3. Constraints for Pmod OLED</w:t>
        </w:r>
        <w:r w:rsidR="00BA311D" w:rsidRPr="00BA311D">
          <w:rPr>
            <w:noProof/>
            <w:webHidden/>
            <w:sz w:val="24"/>
            <w:szCs w:val="24"/>
          </w:rPr>
          <w:tab/>
        </w:r>
        <w:r w:rsidR="00BA311D" w:rsidRPr="00BA311D">
          <w:rPr>
            <w:noProof/>
            <w:webHidden/>
            <w:sz w:val="24"/>
            <w:szCs w:val="24"/>
          </w:rPr>
          <w:fldChar w:fldCharType="begin"/>
        </w:r>
        <w:r w:rsidR="00BA311D" w:rsidRPr="00BA311D">
          <w:rPr>
            <w:noProof/>
            <w:webHidden/>
            <w:sz w:val="24"/>
            <w:szCs w:val="24"/>
          </w:rPr>
          <w:instrText xml:space="preserve"> PAGEREF _Toc120906881 \h </w:instrText>
        </w:r>
        <w:r w:rsidR="00BA311D" w:rsidRPr="00BA311D">
          <w:rPr>
            <w:noProof/>
            <w:webHidden/>
            <w:sz w:val="24"/>
            <w:szCs w:val="24"/>
          </w:rPr>
        </w:r>
        <w:r w:rsidR="00BA311D" w:rsidRPr="00BA311D">
          <w:rPr>
            <w:noProof/>
            <w:webHidden/>
            <w:sz w:val="24"/>
            <w:szCs w:val="24"/>
          </w:rPr>
          <w:fldChar w:fldCharType="separate"/>
        </w:r>
        <w:r w:rsidR="00D128A0">
          <w:rPr>
            <w:noProof/>
            <w:webHidden/>
            <w:sz w:val="24"/>
            <w:szCs w:val="24"/>
          </w:rPr>
          <w:t>33</w:t>
        </w:r>
        <w:r w:rsidR="00BA311D" w:rsidRPr="00BA311D">
          <w:rPr>
            <w:noProof/>
            <w:webHidden/>
            <w:sz w:val="24"/>
            <w:szCs w:val="24"/>
          </w:rPr>
          <w:fldChar w:fldCharType="end"/>
        </w:r>
      </w:hyperlink>
    </w:p>
    <w:p w14:paraId="69A1433B" w14:textId="27B634B2" w:rsidR="00A46D45" w:rsidRDefault="00C609CF" w:rsidP="00B50F72">
      <w:pPr>
        <w:spacing w:line="360" w:lineRule="auto"/>
        <w:jc w:val="center"/>
        <w:rPr>
          <w:sz w:val="24"/>
          <w:szCs w:val="24"/>
        </w:rPr>
      </w:pPr>
      <w:r w:rsidRPr="00BA311D">
        <w:rPr>
          <w:sz w:val="24"/>
          <w:szCs w:val="24"/>
        </w:rPr>
        <w:fldChar w:fldCharType="end"/>
      </w:r>
    </w:p>
    <w:p w14:paraId="14105C32" w14:textId="52ADA13C" w:rsidR="00551470" w:rsidRDefault="00551470" w:rsidP="00B50F72">
      <w:pPr>
        <w:spacing w:line="360" w:lineRule="auto"/>
        <w:jc w:val="center"/>
        <w:rPr>
          <w:sz w:val="24"/>
          <w:szCs w:val="24"/>
        </w:rPr>
      </w:pPr>
    </w:p>
    <w:p w14:paraId="6A0F680A" w14:textId="6C174164" w:rsidR="00551470" w:rsidRDefault="00551470" w:rsidP="00B50F72">
      <w:pPr>
        <w:spacing w:line="360" w:lineRule="auto"/>
        <w:jc w:val="center"/>
        <w:rPr>
          <w:sz w:val="24"/>
          <w:szCs w:val="24"/>
        </w:rPr>
      </w:pPr>
    </w:p>
    <w:p w14:paraId="53347989" w14:textId="1F275F4D" w:rsidR="00551470" w:rsidRDefault="00551470" w:rsidP="00B50F72">
      <w:pPr>
        <w:spacing w:line="360" w:lineRule="auto"/>
        <w:jc w:val="center"/>
        <w:rPr>
          <w:sz w:val="24"/>
          <w:szCs w:val="24"/>
        </w:rPr>
      </w:pPr>
    </w:p>
    <w:p w14:paraId="447FE158" w14:textId="78F4B4AC" w:rsidR="00551470" w:rsidRDefault="00551470" w:rsidP="00B50F72">
      <w:pPr>
        <w:spacing w:line="360" w:lineRule="auto"/>
        <w:jc w:val="center"/>
        <w:rPr>
          <w:sz w:val="24"/>
          <w:szCs w:val="24"/>
        </w:rPr>
      </w:pPr>
    </w:p>
    <w:p w14:paraId="5EC4242B" w14:textId="25AC5EDD" w:rsidR="00551470" w:rsidRDefault="00551470" w:rsidP="00B50F72">
      <w:pPr>
        <w:spacing w:line="360" w:lineRule="auto"/>
        <w:jc w:val="center"/>
        <w:rPr>
          <w:sz w:val="24"/>
          <w:szCs w:val="24"/>
        </w:rPr>
      </w:pPr>
    </w:p>
    <w:p w14:paraId="60C00492" w14:textId="417C4F66" w:rsidR="00551470" w:rsidRDefault="00551470" w:rsidP="00B50F72">
      <w:pPr>
        <w:spacing w:line="360" w:lineRule="auto"/>
        <w:jc w:val="center"/>
        <w:rPr>
          <w:sz w:val="24"/>
          <w:szCs w:val="24"/>
        </w:rPr>
      </w:pPr>
    </w:p>
    <w:p w14:paraId="58FEC748" w14:textId="412FFD15" w:rsidR="00551470" w:rsidRDefault="00551470" w:rsidP="00B50F72">
      <w:pPr>
        <w:spacing w:line="360" w:lineRule="auto"/>
        <w:jc w:val="center"/>
        <w:rPr>
          <w:sz w:val="24"/>
          <w:szCs w:val="24"/>
        </w:rPr>
      </w:pPr>
    </w:p>
    <w:p w14:paraId="690CE5FE" w14:textId="2EE03989" w:rsidR="00551470" w:rsidRDefault="00551470" w:rsidP="00B50F72">
      <w:pPr>
        <w:spacing w:line="360" w:lineRule="auto"/>
        <w:jc w:val="center"/>
        <w:rPr>
          <w:sz w:val="24"/>
          <w:szCs w:val="24"/>
        </w:rPr>
      </w:pPr>
    </w:p>
    <w:p w14:paraId="6B0C04B3" w14:textId="471D2F41" w:rsidR="00551470" w:rsidRDefault="00551470" w:rsidP="00B50F72">
      <w:pPr>
        <w:spacing w:line="360" w:lineRule="auto"/>
        <w:jc w:val="center"/>
        <w:rPr>
          <w:sz w:val="24"/>
          <w:szCs w:val="24"/>
        </w:rPr>
      </w:pPr>
    </w:p>
    <w:p w14:paraId="45AA9D91" w14:textId="3D6B8C0F" w:rsidR="00551470" w:rsidRDefault="00551470" w:rsidP="00B50F72">
      <w:pPr>
        <w:spacing w:line="360" w:lineRule="auto"/>
        <w:jc w:val="center"/>
        <w:rPr>
          <w:sz w:val="24"/>
          <w:szCs w:val="24"/>
        </w:rPr>
      </w:pPr>
    </w:p>
    <w:p w14:paraId="61E8E0C2" w14:textId="3E034CFE" w:rsidR="00551470" w:rsidRDefault="00551470" w:rsidP="00B50F72">
      <w:pPr>
        <w:spacing w:line="360" w:lineRule="auto"/>
        <w:jc w:val="center"/>
        <w:rPr>
          <w:sz w:val="24"/>
          <w:szCs w:val="24"/>
        </w:rPr>
      </w:pPr>
    </w:p>
    <w:p w14:paraId="1FAD6FF0" w14:textId="5BABFE7C" w:rsidR="00551470" w:rsidRDefault="00551470" w:rsidP="00B50F72">
      <w:pPr>
        <w:spacing w:line="360" w:lineRule="auto"/>
        <w:jc w:val="center"/>
        <w:rPr>
          <w:sz w:val="24"/>
          <w:szCs w:val="24"/>
        </w:rPr>
      </w:pPr>
    </w:p>
    <w:p w14:paraId="704ED301" w14:textId="1B01C626" w:rsidR="00551470" w:rsidRDefault="00551470" w:rsidP="00B50F72">
      <w:pPr>
        <w:spacing w:line="360" w:lineRule="auto"/>
        <w:jc w:val="center"/>
        <w:rPr>
          <w:sz w:val="24"/>
          <w:szCs w:val="24"/>
        </w:rPr>
      </w:pPr>
    </w:p>
    <w:p w14:paraId="2E1B7227" w14:textId="6DF70D8B" w:rsidR="00551470" w:rsidRDefault="00551470" w:rsidP="00B50F72">
      <w:pPr>
        <w:spacing w:line="360" w:lineRule="auto"/>
        <w:jc w:val="center"/>
        <w:rPr>
          <w:sz w:val="24"/>
          <w:szCs w:val="24"/>
        </w:rPr>
      </w:pPr>
    </w:p>
    <w:p w14:paraId="39CF835C" w14:textId="68EF2F9E" w:rsidR="00551470" w:rsidRDefault="00551470" w:rsidP="00B50F72">
      <w:pPr>
        <w:spacing w:line="360" w:lineRule="auto"/>
        <w:jc w:val="center"/>
        <w:rPr>
          <w:sz w:val="24"/>
          <w:szCs w:val="24"/>
        </w:rPr>
      </w:pPr>
    </w:p>
    <w:p w14:paraId="3B02C060" w14:textId="739B0601" w:rsidR="00551470" w:rsidRDefault="00551470" w:rsidP="00B50F72">
      <w:pPr>
        <w:spacing w:line="360" w:lineRule="auto"/>
        <w:jc w:val="center"/>
        <w:rPr>
          <w:sz w:val="24"/>
          <w:szCs w:val="24"/>
        </w:rPr>
      </w:pPr>
    </w:p>
    <w:p w14:paraId="1D423A1E" w14:textId="10BC5E27" w:rsidR="00551470" w:rsidRDefault="00551470" w:rsidP="00B50F72">
      <w:pPr>
        <w:spacing w:line="360" w:lineRule="auto"/>
        <w:jc w:val="center"/>
        <w:rPr>
          <w:sz w:val="24"/>
          <w:szCs w:val="24"/>
        </w:rPr>
      </w:pPr>
    </w:p>
    <w:p w14:paraId="2574BC10" w14:textId="0A5F66A4" w:rsidR="00551470" w:rsidRDefault="00551470" w:rsidP="00B50F72">
      <w:pPr>
        <w:spacing w:line="360" w:lineRule="auto"/>
        <w:jc w:val="center"/>
        <w:rPr>
          <w:sz w:val="24"/>
          <w:szCs w:val="24"/>
        </w:rPr>
      </w:pPr>
    </w:p>
    <w:p w14:paraId="08F1573B" w14:textId="2DAC2802" w:rsidR="00551470" w:rsidRDefault="00551470" w:rsidP="00B50F72">
      <w:pPr>
        <w:spacing w:line="360" w:lineRule="auto"/>
        <w:jc w:val="center"/>
        <w:rPr>
          <w:sz w:val="24"/>
          <w:szCs w:val="24"/>
        </w:rPr>
      </w:pPr>
    </w:p>
    <w:p w14:paraId="4087A9B2" w14:textId="2F85EAC1" w:rsidR="00551470" w:rsidRDefault="00551470" w:rsidP="00B50F72">
      <w:pPr>
        <w:spacing w:line="360" w:lineRule="auto"/>
        <w:jc w:val="center"/>
        <w:rPr>
          <w:sz w:val="24"/>
          <w:szCs w:val="24"/>
        </w:rPr>
      </w:pPr>
    </w:p>
    <w:p w14:paraId="3F8BC6D4" w14:textId="70578F40" w:rsidR="00551470" w:rsidRDefault="00551470" w:rsidP="00B50F72">
      <w:pPr>
        <w:spacing w:line="360" w:lineRule="auto"/>
        <w:jc w:val="center"/>
        <w:rPr>
          <w:sz w:val="24"/>
          <w:szCs w:val="24"/>
        </w:rPr>
      </w:pPr>
    </w:p>
    <w:p w14:paraId="6A1F7B17" w14:textId="54C21079" w:rsidR="00551470" w:rsidRDefault="00551470" w:rsidP="00B50F72">
      <w:pPr>
        <w:spacing w:line="360" w:lineRule="auto"/>
        <w:jc w:val="center"/>
        <w:rPr>
          <w:sz w:val="24"/>
          <w:szCs w:val="24"/>
        </w:rPr>
      </w:pPr>
    </w:p>
    <w:p w14:paraId="33FEDA1C" w14:textId="53022A14" w:rsidR="00551470" w:rsidRDefault="00551470" w:rsidP="00B50F72">
      <w:pPr>
        <w:spacing w:line="360" w:lineRule="auto"/>
        <w:jc w:val="center"/>
        <w:rPr>
          <w:sz w:val="24"/>
          <w:szCs w:val="24"/>
        </w:rPr>
      </w:pPr>
    </w:p>
    <w:p w14:paraId="15152D2A" w14:textId="68726D50" w:rsidR="00551470" w:rsidRDefault="00551470" w:rsidP="00B50F72">
      <w:pPr>
        <w:spacing w:line="360" w:lineRule="auto"/>
        <w:jc w:val="center"/>
        <w:rPr>
          <w:sz w:val="24"/>
          <w:szCs w:val="24"/>
        </w:rPr>
      </w:pPr>
    </w:p>
    <w:p w14:paraId="08D873BA" w14:textId="77777777" w:rsidR="00551470" w:rsidRPr="00BA311D" w:rsidRDefault="00551470" w:rsidP="00B50F72">
      <w:pPr>
        <w:spacing w:line="360" w:lineRule="auto"/>
        <w:jc w:val="center"/>
        <w:rPr>
          <w:sz w:val="24"/>
          <w:szCs w:val="24"/>
        </w:rPr>
      </w:pPr>
    </w:p>
    <w:p w14:paraId="40634929" w14:textId="477594AB" w:rsidR="00A46D45" w:rsidRPr="00BA311D" w:rsidRDefault="00A46D45" w:rsidP="00B50F72">
      <w:pPr>
        <w:widowControl/>
        <w:autoSpaceDE/>
        <w:autoSpaceDN/>
        <w:spacing w:after="160" w:line="360" w:lineRule="auto"/>
        <w:rPr>
          <w:sz w:val="24"/>
          <w:szCs w:val="24"/>
        </w:rPr>
      </w:pPr>
    </w:p>
    <w:p w14:paraId="3BFA8455" w14:textId="10B4F219" w:rsidR="00A46D45" w:rsidRPr="00BA311D" w:rsidRDefault="000A5AB1" w:rsidP="0023392C">
      <w:pPr>
        <w:pStyle w:val="NormalWeb"/>
        <w:spacing w:before="0" w:beforeAutospacing="0" w:after="0" w:afterAutospacing="0"/>
        <w:ind w:left="2800" w:right="3514"/>
        <w:jc w:val="center"/>
        <w:rPr>
          <w:color w:val="000000"/>
        </w:rPr>
      </w:pPr>
      <w:r w:rsidRPr="00BA311D">
        <w:rPr>
          <w:color w:val="000000"/>
        </w:rPr>
        <w:lastRenderedPageBreak/>
        <w:t>Abstract</w:t>
      </w:r>
    </w:p>
    <w:p w14:paraId="3BB1D061" w14:textId="309C3C76" w:rsidR="000A5AB1" w:rsidRPr="00BA311D" w:rsidRDefault="000A5AB1" w:rsidP="0023392C">
      <w:pPr>
        <w:pStyle w:val="NormalWeb"/>
        <w:spacing w:before="0" w:beforeAutospacing="0" w:after="0" w:afterAutospacing="0"/>
        <w:ind w:left="2800" w:right="3514"/>
        <w:jc w:val="center"/>
        <w:rPr>
          <w:color w:val="000000"/>
        </w:rPr>
      </w:pPr>
    </w:p>
    <w:p w14:paraId="74C83E4D" w14:textId="77777777" w:rsidR="000A5AB1" w:rsidRPr="00BA311D" w:rsidRDefault="000A5AB1" w:rsidP="0023392C">
      <w:pPr>
        <w:pStyle w:val="NormalWeb"/>
        <w:spacing w:before="0" w:beforeAutospacing="0" w:after="0" w:afterAutospacing="0"/>
        <w:ind w:left="2800" w:right="3514"/>
        <w:jc w:val="center"/>
        <w:rPr>
          <w:color w:val="000000"/>
        </w:rPr>
      </w:pPr>
    </w:p>
    <w:p w14:paraId="3326BB6F" w14:textId="6FF16910" w:rsidR="000A5AB1" w:rsidRPr="00BA311D" w:rsidRDefault="000A5AB1" w:rsidP="002D38E9">
      <w:pPr>
        <w:pStyle w:val="NormalWeb"/>
        <w:spacing w:before="0" w:beforeAutospacing="0" w:after="0" w:afterAutospacing="0"/>
        <w:ind w:right="3514"/>
        <w:rPr>
          <w:color w:val="000000"/>
        </w:rPr>
      </w:pPr>
    </w:p>
    <w:p w14:paraId="1B587F8E" w14:textId="77777777" w:rsidR="000A5AB1" w:rsidRPr="00BA311D" w:rsidRDefault="000A5AB1" w:rsidP="0023392C">
      <w:pPr>
        <w:pStyle w:val="NormalWeb"/>
        <w:spacing w:before="0" w:beforeAutospacing="0" w:after="0" w:afterAutospacing="0"/>
        <w:ind w:left="2800" w:right="3514"/>
        <w:jc w:val="center"/>
        <w:rPr>
          <w:color w:val="000000"/>
        </w:rPr>
      </w:pPr>
    </w:p>
    <w:p w14:paraId="4468E475" w14:textId="6E35FAA7" w:rsidR="000A5AB1" w:rsidRPr="00BA311D" w:rsidRDefault="00737F90" w:rsidP="000A5AB1">
      <w:pPr>
        <w:pStyle w:val="NormalWeb"/>
        <w:spacing w:before="0" w:beforeAutospacing="0" w:after="0" w:afterAutospacing="0"/>
        <w:ind w:left="2800" w:right="3514"/>
        <w:jc w:val="center"/>
        <w:rPr>
          <w:color w:val="000000"/>
        </w:rPr>
      </w:pPr>
      <w:r w:rsidRPr="00BA311D">
        <w:rPr>
          <w:color w:val="000000"/>
        </w:rPr>
        <w:t xml:space="preserve">Biosignals </w:t>
      </w:r>
      <w:r w:rsidR="000A5AB1" w:rsidRPr="00BA311D">
        <w:rPr>
          <w:color w:val="000000"/>
        </w:rPr>
        <w:t>Real</w:t>
      </w:r>
      <w:r w:rsidRPr="00BA311D">
        <w:rPr>
          <w:color w:val="000000"/>
        </w:rPr>
        <w:t>-</w:t>
      </w:r>
      <w:r w:rsidR="000A5AB1" w:rsidRPr="00BA311D">
        <w:rPr>
          <w:color w:val="000000"/>
        </w:rPr>
        <w:t>Time Measurement</w:t>
      </w:r>
    </w:p>
    <w:p w14:paraId="23BA3431" w14:textId="211702C9" w:rsidR="004B735F" w:rsidRPr="00BA311D" w:rsidRDefault="004B735F" w:rsidP="002D38E9">
      <w:pPr>
        <w:pStyle w:val="NormalWeb"/>
        <w:spacing w:before="0" w:beforeAutospacing="0" w:after="0" w:afterAutospacing="0"/>
        <w:ind w:right="3514"/>
        <w:rPr>
          <w:color w:val="000000"/>
        </w:rPr>
      </w:pPr>
    </w:p>
    <w:p w14:paraId="0AD2AC32" w14:textId="4F249F1A" w:rsidR="004B735F" w:rsidRPr="00BA311D" w:rsidRDefault="004B735F" w:rsidP="0023392C">
      <w:pPr>
        <w:pStyle w:val="NormalWeb"/>
        <w:spacing w:before="0" w:beforeAutospacing="0" w:after="0" w:afterAutospacing="0"/>
        <w:ind w:left="2800" w:right="3514"/>
        <w:jc w:val="center"/>
        <w:rPr>
          <w:color w:val="000000"/>
        </w:rPr>
      </w:pPr>
    </w:p>
    <w:p w14:paraId="4AF89757" w14:textId="3DD2B7DA" w:rsidR="004B735F" w:rsidRPr="00BA311D" w:rsidRDefault="004B735F" w:rsidP="0023392C">
      <w:pPr>
        <w:pStyle w:val="NormalWeb"/>
        <w:spacing w:before="0" w:beforeAutospacing="0" w:after="0" w:afterAutospacing="0"/>
        <w:ind w:left="2800" w:right="3514"/>
        <w:jc w:val="center"/>
        <w:rPr>
          <w:color w:val="000000"/>
        </w:rPr>
      </w:pPr>
    </w:p>
    <w:p w14:paraId="57E3F877" w14:textId="5FBFD800" w:rsidR="004B735F" w:rsidRPr="00BA311D" w:rsidRDefault="004B735F" w:rsidP="0023392C">
      <w:pPr>
        <w:pStyle w:val="NormalWeb"/>
        <w:spacing w:before="0" w:beforeAutospacing="0" w:after="0" w:afterAutospacing="0"/>
        <w:ind w:left="2800" w:right="3514"/>
        <w:jc w:val="center"/>
        <w:rPr>
          <w:color w:val="000000"/>
        </w:rPr>
      </w:pPr>
    </w:p>
    <w:p w14:paraId="53F79F4C" w14:textId="77777777" w:rsidR="004B735F" w:rsidRPr="00BA311D" w:rsidRDefault="004B735F" w:rsidP="004B735F">
      <w:pPr>
        <w:pStyle w:val="BodyText"/>
        <w:spacing w:before="0" w:line="343" w:lineRule="auto"/>
        <w:ind w:left="1387" w:right="2100"/>
        <w:jc w:val="center"/>
      </w:pPr>
      <w:r w:rsidRPr="00BA311D">
        <w:t>By</w:t>
      </w:r>
    </w:p>
    <w:p w14:paraId="5DA6FCC7" w14:textId="77777777" w:rsidR="004B735F" w:rsidRPr="00BA311D" w:rsidRDefault="004B735F" w:rsidP="004B735F">
      <w:pPr>
        <w:pStyle w:val="BodyText"/>
        <w:spacing w:before="0" w:line="343" w:lineRule="auto"/>
        <w:ind w:left="1387" w:right="2100"/>
        <w:jc w:val="center"/>
      </w:pPr>
      <w:r w:rsidRPr="00BA311D">
        <w:t>Luis Rivera</w:t>
      </w:r>
    </w:p>
    <w:p w14:paraId="14B393F0" w14:textId="77777777" w:rsidR="00A46D45" w:rsidRPr="00BA311D" w:rsidRDefault="00A46D45" w:rsidP="002D38E9">
      <w:pPr>
        <w:pStyle w:val="BodyText"/>
        <w:spacing w:before="0"/>
      </w:pPr>
    </w:p>
    <w:p w14:paraId="483F169C" w14:textId="410AFC18" w:rsidR="00A46D45" w:rsidRPr="00BA311D" w:rsidRDefault="00A46D45" w:rsidP="0023392C">
      <w:pPr>
        <w:pStyle w:val="BodyText"/>
        <w:spacing w:before="0"/>
        <w:jc w:val="center"/>
      </w:pPr>
    </w:p>
    <w:p w14:paraId="5D7602C1" w14:textId="77777777" w:rsidR="000A5AB1" w:rsidRPr="00BA311D" w:rsidRDefault="000A5AB1" w:rsidP="0023392C">
      <w:pPr>
        <w:pStyle w:val="BodyText"/>
        <w:spacing w:before="0"/>
        <w:jc w:val="center"/>
      </w:pPr>
    </w:p>
    <w:p w14:paraId="66A16736" w14:textId="44C5D907" w:rsidR="00A46D45" w:rsidRPr="00BA311D" w:rsidRDefault="00A46D45" w:rsidP="0023392C">
      <w:pPr>
        <w:pStyle w:val="BodyText"/>
        <w:spacing w:before="3"/>
        <w:ind w:left="2160" w:right="1385"/>
      </w:pPr>
      <w:r w:rsidRPr="00BA311D">
        <w:t>Master</w:t>
      </w:r>
      <w:r w:rsidRPr="00BA311D">
        <w:rPr>
          <w:spacing w:val="-4"/>
        </w:rPr>
        <w:t xml:space="preserve"> </w:t>
      </w:r>
      <w:r w:rsidRPr="00BA311D">
        <w:t>of</w:t>
      </w:r>
      <w:r w:rsidRPr="00BA311D">
        <w:rPr>
          <w:spacing w:val="-4"/>
        </w:rPr>
        <w:t xml:space="preserve"> </w:t>
      </w:r>
      <w:r w:rsidRPr="00BA311D">
        <w:t>Science</w:t>
      </w:r>
      <w:r w:rsidRPr="00BA311D">
        <w:rPr>
          <w:spacing w:val="-2"/>
        </w:rPr>
        <w:t xml:space="preserve"> </w:t>
      </w:r>
      <w:r w:rsidRPr="00BA311D">
        <w:t>in</w:t>
      </w:r>
      <w:r w:rsidRPr="00BA311D">
        <w:rPr>
          <w:spacing w:val="-3"/>
        </w:rPr>
        <w:t xml:space="preserve"> </w:t>
      </w:r>
      <w:r w:rsidRPr="00BA311D">
        <w:t>Computer Engineering</w:t>
      </w:r>
    </w:p>
    <w:p w14:paraId="59016C0A" w14:textId="77777777" w:rsidR="00A46D45" w:rsidRPr="00BA311D" w:rsidRDefault="00A46D45" w:rsidP="00A46D45">
      <w:pPr>
        <w:pStyle w:val="BodyText"/>
        <w:spacing w:before="0"/>
      </w:pPr>
    </w:p>
    <w:p w14:paraId="269AAB47" w14:textId="77777777" w:rsidR="00A46D45" w:rsidRPr="00BA311D" w:rsidRDefault="00A46D45" w:rsidP="00A46D45">
      <w:pPr>
        <w:pStyle w:val="BodyText"/>
        <w:spacing w:before="0"/>
      </w:pPr>
    </w:p>
    <w:p w14:paraId="16A98EFF" w14:textId="77777777" w:rsidR="00A46D45" w:rsidRPr="00BA311D" w:rsidRDefault="00A46D45" w:rsidP="00A46D45">
      <w:pPr>
        <w:pStyle w:val="BodyText"/>
        <w:spacing w:before="0"/>
      </w:pPr>
    </w:p>
    <w:p w14:paraId="01DF9C11" w14:textId="77777777" w:rsidR="00A46D45" w:rsidRPr="00BA311D" w:rsidRDefault="00A46D45" w:rsidP="002028DF">
      <w:pPr>
        <w:pStyle w:val="BodyText"/>
        <w:spacing w:before="10"/>
        <w:ind w:left="792" w:right="864"/>
        <w:jc w:val="both"/>
      </w:pPr>
    </w:p>
    <w:p w14:paraId="069A7387" w14:textId="65E46255" w:rsidR="00802588" w:rsidRPr="00BA311D" w:rsidRDefault="001C7C02" w:rsidP="00125924">
      <w:pPr>
        <w:pStyle w:val="BodyText"/>
        <w:spacing w:before="0" w:line="480" w:lineRule="auto"/>
        <w:ind w:left="792" w:right="864" w:firstLine="658"/>
        <w:jc w:val="both"/>
      </w:pPr>
      <w:r w:rsidRPr="00BA311D">
        <w:t xml:space="preserve">Biosignals </w:t>
      </w:r>
      <w:r w:rsidR="00A65E89" w:rsidRPr="00BA311D">
        <w:t>are</w:t>
      </w:r>
      <w:r w:rsidRPr="00BA311D">
        <w:t xml:space="preserve"> physiological and physical</w:t>
      </w:r>
      <w:r w:rsidR="00D23822" w:rsidRPr="00BA311D">
        <w:t xml:space="preserve"> measure</w:t>
      </w:r>
      <w:r w:rsidR="00A65E89" w:rsidRPr="00BA311D">
        <w:t xml:space="preserve">ments from </w:t>
      </w:r>
      <w:r w:rsidR="00D23822" w:rsidRPr="00BA311D">
        <w:t>living beings</w:t>
      </w:r>
      <w:r w:rsidR="00A65E89" w:rsidRPr="00BA311D">
        <w:t xml:space="preserve">. The biosensor developed in this graduate project measures human biosignals. Each biosignal </w:t>
      </w:r>
      <w:r w:rsidR="00D23822" w:rsidRPr="00BA311D">
        <w:t xml:space="preserve">is a continuous </w:t>
      </w:r>
      <w:r w:rsidR="00A65E89" w:rsidRPr="00BA311D">
        <w:t>function of time, and provides</w:t>
      </w:r>
      <w:r w:rsidR="00A65E89" w:rsidRPr="00BA311D">
        <w:rPr>
          <w:rStyle w:val="CommentReference"/>
          <w:sz w:val="24"/>
          <w:szCs w:val="24"/>
        </w:rPr>
        <w:t xml:space="preserve"> useful </w:t>
      </w:r>
      <w:r w:rsidR="00A65E89" w:rsidRPr="00BA311D">
        <w:t>information</w:t>
      </w:r>
      <w:r w:rsidR="00D23822" w:rsidRPr="00BA311D">
        <w:t xml:space="preserve"> of the human body’s function</w:t>
      </w:r>
      <w:r w:rsidR="00125924" w:rsidRPr="00BA311D">
        <w:t xml:space="preserve"> such as Electrocardiogram, Galvanic skin response, Electromyograph, and Electroencephalogram among others</w:t>
      </w:r>
      <w:r w:rsidR="00D23822" w:rsidRPr="00BA311D">
        <w:t xml:space="preserve">. </w:t>
      </w:r>
      <w:r w:rsidR="00A46D45" w:rsidRPr="00BA311D">
        <w:t>This project implements real time analysis on multiple sensors connected to a Digilent Zybo Z7-20 development board</w:t>
      </w:r>
      <w:r w:rsidR="00CF764B" w:rsidRPr="00BA311D">
        <w:t xml:space="preserve">. </w:t>
      </w:r>
      <w:r w:rsidR="00125924" w:rsidRPr="00BA311D">
        <w:t xml:space="preserve">Digilent Pmod sensors were used with the development board to demonstrate the measurement of human biosignals in real-time. The Digilent development board and Pmod sensors were used to measure biosignals and then the software running on the Zynq processor was used to process the sensor data. </w:t>
      </w:r>
      <w:r w:rsidR="00A46D45" w:rsidRPr="00BA311D">
        <w:t>The outcome of this project is a prototype wearable device that measure</w:t>
      </w:r>
      <w:r w:rsidR="00CF764B" w:rsidRPr="00BA311D">
        <w:t>s</w:t>
      </w:r>
      <w:r w:rsidR="00A46D45" w:rsidRPr="00BA311D">
        <w:t xml:space="preserve"> </w:t>
      </w:r>
      <w:r w:rsidR="00E772D4" w:rsidRPr="00BA311D">
        <w:t>bio</w:t>
      </w:r>
      <w:r w:rsidR="00A46D45" w:rsidRPr="00BA311D">
        <w:t xml:space="preserve">signals of the user and identify stress using a stress </w:t>
      </w:r>
      <w:r w:rsidR="00E772D4" w:rsidRPr="00BA311D">
        <w:t>level</w:t>
      </w:r>
      <w:r w:rsidR="00A46D45" w:rsidRPr="00BA311D">
        <w:t xml:space="preserve"> algorithm</w:t>
      </w:r>
      <w:r w:rsidR="00C67800" w:rsidRPr="00BA311D">
        <w:t>.</w:t>
      </w:r>
    </w:p>
    <w:p w14:paraId="67AC417B" w14:textId="0AC20CAC" w:rsidR="00A46D45" w:rsidRPr="00BA311D" w:rsidRDefault="00A46D45" w:rsidP="00551470">
      <w:pPr>
        <w:widowControl/>
        <w:autoSpaceDE/>
        <w:autoSpaceDN/>
        <w:spacing w:after="160" w:line="259" w:lineRule="auto"/>
        <w:rPr>
          <w:sz w:val="24"/>
          <w:szCs w:val="24"/>
        </w:rPr>
        <w:sectPr w:rsidR="00A46D45" w:rsidRPr="00BA311D" w:rsidSect="00DC3231">
          <w:footerReference w:type="default" r:id="rId8"/>
          <w:pgSz w:w="12240" w:h="15840"/>
          <w:pgMar w:top="1440" w:right="1440" w:bottom="1440" w:left="1440" w:header="0" w:footer="1137" w:gutter="0"/>
          <w:pgNumType w:start="2"/>
          <w:cols w:space="720"/>
        </w:sectPr>
      </w:pPr>
    </w:p>
    <w:p w14:paraId="7E50AA4F" w14:textId="4B61BB34" w:rsidR="00F94AF7" w:rsidRPr="00BA311D" w:rsidRDefault="00F94AF7" w:rsidP="00650CFF">
      <w:pPr>
        <w:widowControl/>
        <w:autoSpaceDE/>
        <w:autoSpaceDN/>
        <w:spacing w:after="160" w:line="259" w:lineRule="auto"/>
        <w:rPr>
          <w:sz w:val="24"/>
          <w:szCs w:val="24"/>
        </w:rPr>
      </w:pPr>
    </w:p>
    <w:p w14:paraId="1C72FFFC" w14:textId="14D8FCCB" w:rsidR="00F94AF7" w:rsidRPr="00BA311D" w:rsidRDefault="00F94AF7" w:rsidP="00F46417">
      <w:pPr>
        <w:pStyle w:val="Heading1"/>
        <w:numPr>
          <w:ilvl w:val="0"/>
          <w:numId w:val="4"/>
        </w:numPr>
        <w:tabs>
          <w:tab w:val="left" w:pos="4846"/>
        </w:tabs>
        <w:spacing w:before="0"/>
        <w:ind w:left="4398"/>
        <w:jc w:val="left"/>
      </w:pPr>
      <w:bookmarkStart w:id="1" w:name="_Ref120886235"/>
      <w:bookmarkStart w:id="2" w:name="_Toc120907329"/>
      <w:r w:rsidRPr="00BA311D">
        <w:t>Theory</w:t>
      </w:r>
      <w:bookmarkEnd w:id="1"/>
      <w:bookmarkEnd w:id="2"/>
    </w:p>
    <w:p w14:paraId="25A0FB12" w14:textId="1BBD41A3" w:rsidR="00F84395" w:rsidRPr="00BA311D" w:rsidRDefault="008B1AFA" w:rsidP="009841F0">
      <w:pPr>
        <w:pStyle w:val="Heading1"/>
        <w:numPr>
          <w:ilvl w:val="1"/>
          <w:numId w:val="3"/>
        </w:numPr>
        <w:tabs>
          <w:tab w:val="left" w:pos="1143"/>
        </w:tabs>
        <w:spacing w:before="0"/>
        <w:ind w:left="1081" w:hanging="361"/>
        <w:jc w:val="left"/>
      </w:pPr>
      <w:bookmarkStart w:id="3" w:name="_Toc120907330"/>
      <w:r w:rsidRPr="00BA311D">
        <w:t>Motivation</w:t>
      </w:r>
      <w:bookmarkEnd w:id="3"/>
    </w:p>
    <w:p w14:paraId="468BD6F1" w14:textId="77777777" w:rsidR="009841F0" w:rsidRPr="00BA311D" w:rsidRDefault="009841F0" w:rsidP="009841F0">
      <w:pPr>
        <w:pStyle w:val="Heading1"/>
        <w:tabs>
          <w:tab w:val="left" w:pos="1143"/>
        </w:tabs>
        <w:spacing w:before="0"/>
        <w:ind w:left="1081" w:firstLine="0"/>
      </w:pPr>
    </w:p>
    <w:p w14:paraId="253A9C10" w14:textId="3183DA36" w:rsidR="004B5BE2" w:rsidRPr="00BA311D" w:rsidRDefault="009841F0" w:rsidP="00600E6C">
      <w:pPr>
        <w:pStyle w:val="BodyText"/>
        <w:spacing w:before="0" w:line="480" w:lineRule="auto"/>
        <w:ind w:left="792" w:right="864" w:firstLine="360"/>
        <w:jc w:val="both"/>
      </w:pPr>
      <w:r w:rsidRPr="00BA311D">
        <w:t xml:space="preserve">For </w:t>
      </w:r>
      <w:r w:rsidR="008B1AFA" w:rsidRPr="00BA311D">
        <w:t xml:space="preserve">many years, electronic devices have </w:t>
      </w:r>
      <w:r w:rsidR="0013251E" w:rsidRPr="00BA311D">
        <w:t>helped</w:t>
      </w:r>
      <w:r w:rsidR="008B1AFA" w:rsidRPr="00BA311D">
        <w:t xml:space="preserve"> diagnose patients </w:t>
      </w:r>
      <w:r w:rsidR="000820EA" w:rsidRPr="00BA311D">
        <w:t>and</w:t>
      </w:r>
      <w:r w:rsidR="00310870" w:rsidRPr="00BA311D">
        <w:t xml:space="preserve"> </w:t>
      </w:r>
      <w:r w:rsidR="00CF764B" w:rsidRPr="00BA311D">
        <w:t>perf</w:t>
      </w:r>
      <w:r w:rsidR="0013251E" w:rsidRPr="00BA311D">
        <w:t xml:space="preserve">orm </w:t>
      </w:r>
      <w:r w:rsidR="00310870" w:rsidRPr="00BA311D">
        <w:t>analysis of biometric data</w:t>
      </w:r>
      <w:r w:rsidR="00BE4FD5" w:rsidRPr="00BA311D">
        <w:t>.</w:t>
      </w:r>
      <w:r w:rsidR="00600E6C" w:rsidRPr="00BA311D">
        <w:t xml:space="preserve"> </w:t>
      </w:r>
      <w:r w:rsidR="00600E6C" w:rsidRPr="00BA311D">
        <w:rPr>
          <w:color w:val="242424"/>
          <w:shd w:val="clear" w:color="auto" w:fill="FFFFFF"/>
        </w:rPr>
        <w:t>This required expensive diagnostic equipment that</w:t>
      </w:r>
      <w:r w:rsidR="00600E6C" w:rsidRPr="00BA311D">
        <w:rPr>
          <w:shd w:val="clear" w:color="auto" w:fill="FFFFFF"/>
        </w:rPr>
        <w:t> </w:t>
      </w:r>
      <w:r w:rsidR="00600E6C" w:rsidRPr="00BA311D">
        <w:rPr>
          <w:color w:val="242424"/>
          <w:shd w:val="clear" w:color="auto" w:fill="FFFFFF"/>
        </w:rPr>
        <w:t>only medical practitioners could afford.</w:t>
      </w:r>
      <w:r w:rsidR="00600E6C" w:rsidRPr="00BA311D">
        <w:t xml:space="preserve"> </w:t>
      </w:r>
      <w:r w:rsidR="00310870" w:rsidRPr="00BA311D">
        <w:t>With advancements in technology, biometric sensors and processors have significantly reduce</w:t>
      </w:r>
      <w:r w:rsidR="00D61AC8" w:rsidRPr="00BA311D">
        <w:t>d</w:t>
      </w:r>
      <w:r w:rsidR="00310870" w:rsidRPr="00BA311D">
        <w:t xml:space="preserve"> in size and area, to the extent that we can now wear these devices on our wrists. By nature, </w:t>
      </w:r>
      <w:r w:rsidR="004B5BE2" w:rsidRPr="00BA311D">
        <w:t>people have become curious to monitor their own health</w:t>
      </w:r>
      <w:r w:rsidR="00B1383D" w:rsidRPr="00BA311D">
        <w:t>,</w:t>
      </w:r>
      <w:r w:rsidR="004B5BE2" w:rsidRPr="00BA311D">
        <w:t xml:space="preserve"> from the comfort of home</w:t>
      </w:r>
      <w:r w:rsidR="00310870" w:rsidRPr="00BA311D">
        <w:t xml:space="preserve"> with such wearable devices.</w:t>
      </w:r>
    </w:p>
    <w:p w14:paraId="55E9E6DE" w14:textId="483AFD92" w:rsidR="000820EA" w:rsidRPr="00BA311D" w:rsidRDefault="008B1AFA" w:rsidP="002028DF">
      <w:pPr>
        <w:pStyle w:val="BodyText"/>
        <w:spacing w:before="0" w:line="480" w:lineRule="auto"/>
        <w:ind w:left="792" w:right="864" w:firstLine="360"/>
        <w:jc w:val="both"/>
      </w:pPr>
      <w:r w:rsidRPr="00BA311D">
        <w:t>Being able to determine one’s biometric data such as BPM, skin conductance and temperature can be utilized to help understand one’s medical</w:t>
      </w:r>
      <w:r w:rsidR="00B1383D" w:rsidRPr="00BA311D">
        <w:t xml:space="preserve"> or emotional</w:t>
      </w:r>
      <w:r w:rsidRPr="00BA311D">
        <w:t xml:space="preserve"> state. For example, smartwatches from companies such as Apple, Fossil, Fitbit and others</w:t>
      </w:r>
      <w:r w:rsidR="00310870" w:rsidRPr="00BA311D">
        <w:t>,</w:t>
      </w:r>
      <w:r w:rsidRPr="00BA311D">
        <w:t xml:space="preserve"> record user’s </w:t>
      </w:r>
      <w:r w:rsidR="007833D2" w:rsidRPr="00BA311D">
        <w:t>biosignals</w:t>
      </w:r>
      <w:r w:rsidRPr="00BA311D">
        <w:t xml:space="preserve"> such as BPM, sleeping patterns, level of oxygen in blood, GPS tracking for exercise and other features. Wearable medical </w:t>
      </w:r>
      <w:r w:rsidR="00310870" w:rsidRPr="00BA311D">
        <w:t xml:space="preserve">or fitness </w:t>
      </w:r>
      <w:r w:rsidRPr="00BA311D">
        <w:t>devices can help people improve health and fitness goals.</w:t>
      </w:r>
    </w:p>
    <w:p w14:paraId="10DCB1C9" w14:textId="038213F4" w:rsidR="00623F67" w:rsidRPr="00BA311D" w:rsidRDefault="00623F67" w:rsidP="00B72CA4">
      <w:pPr>
        <w:pStyle w:val="Heading1"/>
        <w:numPr>
          <w:ilvl w:val="1"/>
          <w:numId w:val="3"/>
        </w:numPr>
        <w:tabs>
          <w:tab w:val="left" w:pos="1143"/>
        </w:tabs>
        <w:spacing w:before="0"/>
        <w:ind w:left="1081" w:hanging="361"/>
        <w:jc w:val="left"/>
      </w:pPr>
      <w:bookmarkStart w:id="4" w:name="_Toc120907331"/>
      <w:r w:rsidRPr="00BA311D">
        <w:t>Analysis</w:t>
      </w:r>
      <w:bookmarkEnd w:id="4"/>
    </w:p>
    <w:p w14:paraId="17CB2540" w14:textId="77777777" w:rsidR="00623F67" w:rsidRPr="00BA311D" w:rsidRDefault="00623F67" w:rsidP="00623F67">
      <w:pPr>
        <w:pStyle w:val="Heading1"/>
        <w:tabs>
          <w:tab w:val="left" w:pos="1143"/>
        </w:tabs>
        <w:spacing w:before="0"/>
        <w:ind w:left="1142" w:firstLine="0"/>
      </w:pPr>
    </w:p>
    <w:p w14:paraId="66F8E77C" w14:textId="2A5DA6CD" w:rsidR="00835763" w:rsidRPr="00BA311D" w:rsidRDefault="0013251E" w:rsidP="0013251E">
      <w:pPr>
        <w:pStyle w:val="BodyText"/>
        <w:spacing w:before="0" w:line="480" w:lineRule="auto"/>
        <w:ind w:left="792" w:right="864" w:firstLine="422"/>
        <w:jc w:val="both"/>
      </w:pPr>
      <w:r w:rsidRPr="00BA311D">
        <w:t xml:space="preserve">The following sections provide details on the sensors used to measure human biosignals. An understanding of how each sensor measures a biosignal, and interfaces to electronics, </w:t>
      </w:r>
      <w:r w:rsidR="00835763" w:rsidRPr="00BA311D">
        <w:t xml:space="preserve">will be useful </w:t>
      </w:r>
      <w:r w:rsidR="00DD4143" w:rsidRPr="00BA311D">
        <w:t>knowledge for implementation and integration. Knowing how the sensor functions, will give the necessary background in</w:t>
      </w:r>
      <w:r w:rsidR="00835763" w:rsidRPr="00BA311D">
        <w:t xml:space="preserve"> </w:t>
      </w:r>
      <w:r w:rsidR="00DD4143" w:rsidRPr="00BA311D">
        <w:t>determining the</w:t>
      </w:r>
      <w:r w:rsidR="00623F67" w:rsidRPr="00BA311D">
        <w:t xml:space="preserve"> logic and filtering needed to calculate each respective measurement. </w:t>
      </w:r>
    </w:p>
    <w:p w14:paraId="0FEDD478" w14:textId="77777777" w:rsidR="00F35CF2" w:rsidRPr="00BA311D" w:rsidRDefault="00F35CF2" w:rsidP="00DD4143">
      <w:pPr>
        <w:pStyle w:val="BodyText"/>
        <w:spacing w:before="0" w:line="480" w:lineRule="auto"/>
        <w:ind w:left="792" w:right="864" w:firstLine="422"/>
        <w:jc w:val="both"/>
      </w:pPr>
    </w:p>
    <w:p w14:paraId="51D5E9F5" w14:textId="77777777" w:rsidR="00337F84" w:rsidRPr="00BA311D" w:rsidRDefault="00337F84" w:rsidP="00337F84">
      <w:pPr>
        <w:pStyle w:val="ListParagraph"/>
        <w:numPr>
          <w:ilvl w:val="0"/>
          <w:numId w:val="8"/>
        </w:numPr>
        <w:tabs>
          <w:tab w:val="left" w:pos="1143"/>
        </w:tabs>
        <w:outlineLvl w:val="0"/>
        <w:rPr>
          <w:b/>
          <w:bCs/>
          <w:vanish/>
          <w:sz w:val="24"/>
          <w:szCs w:val="24"/>
        </w:rPr>
      </w:pPr>
      <w:bookmarkStart w:id="5" w:name="_Toc116809296"/>
      <w:bookmarkStart w:id="6" w:name="_Toc116810457"/>
      <w:bookmarkStart w:id="7" w:name="_Toc116810530"/>
      <w:bookmarkStart w:id="8" w:name="_Toc116810600"/>
      <w:bookmarkStart w:id="9" w:name="_Toc116827286"/>
      <w:bookmarkStart w:id="10" w:name="_Toc116829270"/>
      <w:bookmarkStart w:id="11" w:name="_Toc116829313"/>
      <w:bookmarkStart w:id="12" w:name="_Toc116831704"/>
      <w:bookmarkStart w:id="13" w:name="_Toc116831771"/>
      <w:bookmarkStart w:id="14" w:name="_Toc116831963"/>
      <w:bookmarkStart w:id="15" w:name="_Toc116832017"/>
      <w:bookmarkStart w:id="16" w:name="_Toc116911157"/>
      <w:bookmarkStart w:id="17" w:name="_Toc117090399"/>
      <w:bookmarkStart w:id="18" w:name="_Toc117090490"/>
      <w:bookmarkStart w:id="19" w:name="_Toc117091099"/>
      <w:bookmarkStart w:id="20" w:name="_Toc117091147"/>
      <w:bookmarkStart w:id="21" w:name="_Toc117091195"/>
      <w:bookmarkStart w:id="22" w:name="_Toc117091243"/>
      <w:bookmarkStart w:id="23" w:name="_Toc117091291"/>
      <w:bookmarkStart w:id="24" w:name="_Toc117091401"/>
      <w:bookmarkStart w:id="25" w:name="_Toc117545203"/>
      <w:bookmarkStart w:id="26" w:name="_Toc117545292"/>
      <w:bookmarkStart w:id="27" w:name="_Toc117545356"/>
      <w:bookmarkStart w:id="28" w:name="_Toc117545426"/>
      <w:bookmarkStart w:id="29" w:name="_Toc117545490"/>
      <w:bookmarkStart w:id="30" w:name="_Toc117545713"/>
      <w:bookmarkStart w:id="31" w:name="_Toc117545949"/>
      <w:bookmarkStart w:id="32" w:name="_Toc117621923"/>
      <w:bookmarkStart w:id="33" w:name="_Toc117624030"/>
      <w:bookmarkStart w:id="34" w:name="_Toc117626065"/>
      <w:bookmarkStart w:id="35" w:name="_Toc117710743"/>
      <w:bookmarkStart w:id="36" w:name="_Toc117712683"/>
      <w:bookmarkStart w:id="37" w:name="_Toc117714656"/>
      <w:bookmarkStart w:id="38" w:name="_Toc117714752"/>
      <w:bookmarkStart w:id="39" w:name="_Toc117790906"/>
      <w:bookmarkStart w:id="40" w:name="_Toc117795988"/>
      <w:bookmarkStart w:id="41" w:name="_Toc117961268"/>
      <w:bookmarkStart w:id="42" w:name="_Toc118136991"/>
      <w:bookmarkStart w:id="43" w:name="_Toc118308519"/>
      <w:bookmarkStart w:id="44" w:name="_Toc118308592"/>
      <w:bookmarkStart w:id="45" w:name="_Toc118382462"/>
      <w:bookmarkStart w:id="46" w:name="_Toc118383676"/>
      <w:bookmarkStart w:id="47" w:name="_Toc118397825"/>
      <w:bookmarkStart w:id="48" w:name="_Toc118403991"/>
      <w:bookmarkStart w:id="49" w:name="_Toc118405909"/>
      <w:bookmarkStart w:id="50" w:name="_Toc118407027"/>
      <w:bookmarkStart w:id="51" w:name="_Toc118408694"/>
      <w:bookmarkStart w:id="52" w:name="_Toc118410567"/>
      <w:bookmarkStart w:id="53" w:name="_Toc118411258"/>
      <w:bookmarkStart w:id="54" w:name="_Toc118449905"/>
      <w:bookmarkStart w:id="55" w:name="_Toc118453046"/>
      <w:bookmarkStart w:id="56" w:name="_Toc118458683"/>
      <w:bookmarkStart w:id="57" w:name="_Toc118458745"/>
      <w:bookmarkStart w:id="58" w:name="_Toc118458963"/>
      <w:bookmarkStart w:id="59" w:name="_Toc118459088"/>
      <w:bookmarkStart w:id="60" w:name="_Toc118459802"/>
      <w:bookmarkStart w:id="61" w:name="_Toc118461074"/>
      <w:bookmarkStart w:id="62" w:name="_Toc118461524"/>
      <w:bookmarkStart w:id="63" w:name="_Toc118463655"/>
      <w:bookmarkStart w:id="64" w:name="_Toc118473045"/>
      <w:bookmarkStart w:id="65" w:name="_Toc118473147"/>
      <w:bookmarkStart w:id="66" w:name="_Toc118473299"/>
      <w:bookmarkStart w:id="67" w:name="_Toc118473413"/>
      <w:bookmarkStart w:id="68" w:name="_Toc118481196"/>
      <w:bookmarkStart w:id="69" w:name="_Toc118483493"/>
      <w:bookmarkStart w:id="70" w:name="_Toc118483696"/>
      <w:bookmarkStart w:id="71" w:name="_Toc118483773"/>
      <w:bookmarkStart w:id="72" w:name="_Toc118484134"/>
      <w:bookmarkStart w:id="73" w:name="_Toc118816831"/>
      <w:bookmarkStart w:id="74" w:name="_Toc118816911"/>
      <w:bookmarkStart w:id="75" w:name="_Toc118817377"/>
      <w:bookmarkStart w:id="76" w:name="_Toc118817457"/>
      <w:bookmarkStart w:id="77" w:name="_Toc118817547"/>
      <w:bookmarkStart w:id="78" w:name="_Toc118818888"/>
      <w:bookmarkStart w:id="79" w:name="_Toc118900832"/>
      <w:bookmarkStart w:id="80" w:name="_Toc118900911"/>
      <w:bookmarkStart w:id="81" w:name="_Toc119513864"/>
      <w:bookmarkStart w:id="82" w:name="_Toc119514964"/>
      <w:bookmarkStart w:id="83" w:name="_Toc119515049"/>
      <w:bookmarkStart w:id="84" w:name="_Toc119515134"/>
      <w:bookmarkStart w:id="85" w:name="_Toc119515257"/>
      <w:bookmarkStart w:id="86" w:name="_Toc119577458"/>
      <w:bookmarkStart w:id="87" w:name="_Toc119579022"/>
      <w:bookmarkStart w:id="88" w:name="_Toc119580969"/>
      <w:bookmarkStart w:id="89" w:name="_Toc119683642"/>
      <w:bookmarkStart w:id="90" w:name="_Toc120635796"/>
      <w:bookmarkStart w:id="91" w:name="_Toc120637038"/>
      <w:bookmarkStart w:id="92" w:name="_Toc120641068"/>
      <w:bookmarkStart w:id="93" w:name="_Toc120704445"/>
      <w:bookmarkStart w:id="94" w:name="_Toc120781028"/>
      <w:bookmarkStart w:id="95" w:name="_Toc120839570"/>
      <w:bookmarkStart w:id="96" w:name="_Toc120882765"/>
      <w:bookmarkStart w:id="97" w:name="_Toc120882855"/>
      <w:bookmarkStart w:id="98" w:name="_Toc120882945"/>
      <w:bookmarkStart w:id="99" w:name="_Toc120899146"/>
      <w:bookmarkStart w:id="100" w:name="_Toc120905724"/>
      <w:bookmarkStart w:id="101" w:name="_Toc120905812"/>
      <w:bookmarkStart w:id="102" w:name="_Toc120906739"/>
      <w:bookmarkStart w:id="103" w:name="_Toc120906920"/>
      <w:bookmarkStart w:id="104" w:name="_Toc120907332"/>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5F4A9153" w14:textId="77777777" w:rsidR="00337F84" w:rsidRPr="00BA311D" w:rsidRDefault="00337F84" w:rsidP="00337F84">
      <w:pPr>
        <w:pStyle w:val="ListParagraph"/>
        <w:numPr>
          <w:ilvl w:val="1"/>
          <w:numId w:val="8"/>
        </w:numPr>
        <w:tabs>
          <w:tab w:val="left" w:pos="1143"/>
        </w:tabs>
        <w:outlineLvl w:val="0"/>
        <w:rPr>
          <w:b/>
          <w:bCs/>
          <w:vanish/>
          <w:sz w:val="24"/>
          <w:szCs w:val="24"/>
        </w:rPr>
      </w:pPr>
      <w:bookmarkStart w:id="105" w:name="_Toc118900833"/>
      <w:bookmarkStart w:id="106" w:name="_Toc118900912"/>
      <w:bookmarkStart w:id="107" w:name="_Toc119513865"/>
      <w:bookmarkStart w:id="108" w:name="_Toc119514965"/>
      <w:bookmarkStart w:id="109" w:name="_Toc119515050"/>
      <w:bookmarkStart w:id="110" w:name="_Toc119515135"/>
      <w:bookmarkStart w:id="111" w:name="_Toc119515258"/>
      <w:bookmarkStart w:id="112" w:name="_Toc119577459"/>
      <w:bookmarkStart w:id="113" w:name="_Toc119579023"/>
      <w:bookmarkStart w:id="114" w:name="_Toc119580970"/>
      <w:bookmarkStart w:id="115" w:name="_Toc119683643"/>
      <w:bookmarkStart w:id="116" w:name="_Toc120635797"/>
      <w:bookmarkStart w:id="117" w:name="_Toc120637039"/>
      <w:bookmarkStart w:id="118" w:name="_Toc120641069"/>
      <w:bookmarkStart w:id="119" w:name="_Toc120704446"/>
      <w:bookmarkStart w:id="120" w:name="_Toc120781029"/>
      <w:bookmarkStart w:id="121" w:name="_Toc120839571"/>
      <w:bookmarkStart w:id="122" w:name="_Toc120882766"/>
      <w:bookmarkStart w:id="123" w:name="_Toc120882856"/>
      <w:bookmarkStart w:id="124" w:name="_Toc120882946"/>
      <w:bookmarkStart w:id="125" w:name="_Toc120899147"/>
      <w:bookmarkStart w:id="126" w:name="_Toc120905725"/>
      <w:bookmarkStart w:id="127" w:name="_Toc120905813"/>
      <w:bookmarkStart w:id="128" w:name="_Toc120906740"/>
      <w:bookmarkStart w:id="129" w:name="_Toc120906921"/>
      <w:bookmarkStart w:id="130" w:name="_Toc12090733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450D1AB3" w14:textId="77777777" w:rsidR="00337F84" w:rsidRPr="00BA311D" w:rsidRDefault="00337F84" w:rsidP="00337F84">
      <w:pPr>
        <w:pStyle w:val="ListParagraph"/>
        <w:numPr>
          <w:ilvl w:val="1"/>
          <w:numId w:val="8"/>
        </w:numPr>
        <w:tabs>
          <w:tab w:val="left" w:pos="1143"/>
        </w:tabs>
        <w:outlineLvl w:val="0"/>
        <w:rPr>
          <w:b/>
          <w:bCs/>
          <w:vanish/>
          <w:sz w:val="24"/>
          <w:szCs w:val="24"/>
        </w:rPr>
      </w:pPr>
      <w:bookmarkStart w:id="131" w:name="_Toc118900834"/>
      <w:bookmarkStart w:id="132" w:name="_Toc118900913"/>
      <w:bookmarkStart w:id="133" w:name="_Toc119513866"/>
      <w:bookmarkStart w:id="134" w:name="_Toc119514966"/>
      <w:bookmarkStart w:id="135" w:name="_Toc119515051"/>
      <w:bookmarkStart w:id="136" w:name="_Toc119515136"/>
      <w:bookmarkStart w:id="137" w:name="_Toc119515259"/>
      <w:bookmarkStart w:id="138" w:name="_Toc119577460"/>
      <w:bookmarkStart w:id="139" w:name="_Toc119579024"/>
      <w:bookmarkStart w:id="140" w:name="_Toc119580971"/>
      <w:bookmarkStart w:id="141" w:name="_Toc119683644"/>
      <w:bookmarkStart w:id="142" w:name="_Toc120635798"/>
      <w:bookmarkStart w:id="143" w:name="_Toc120637040"/>
      <w:bookmarkStart w:id="144" w:name="_Toc120641070"/>
      <w:bookmarkStart w:id="145" w:name="_Toc120704447"/>
      <w:bookmarkStart w:id="146" w:name="_Toc120781030"/>
      <w:bookmarkStart w:id="147" w:name="_Toc120839572"/>
      <w:bookmarkStart w:id="148" w:name="_Toc120882767"/>
      <w:bookmarkStart w:id="149" w:name="_Toc120882857"/>
      <w:bookmarkStart w:id="150" w:name="_Toc120882947"/>
      <w:bookmarkStart w:id="151" w:name="_Toc120899148"/>
      <w:bookmarkStart w:id="152" w:name="_Toc120905726"/>
      <w:bookmarkStart w:id="153" w:name="_Toc120905814"/>
      <w:bookmarkStart w:id="154" w:name="_Toc120906741"/>
      <w:bookmarkStart w:id="155" w:name="_Toc120906922"/>
      <w:bookmarkStart w:id="156" w:name="_Toc120907334"/>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725D133B" w14:textId="7AE36B34" w:rsidR="00B81285" w:rsidRPr="00BA311D" w:rsidRDefault="00D04FCC" w:rsidP="00337F84">
      <w:pPr>
        <w:pStyle w:val="Heading1"/>
        <w:numPr>
          <w:ilvl w:val="2"/>
          <w:numId w:val="8"/>
        </w:numPr>
        <w:tabs>
          <w:tab w:val="left" w:pos="1143"/>
        </w:tabs>
        <w:spacing w:before="0"/>
      </w:pPr>
      <w:bookmarkStart w:id="157" w:name="_Toc120907335"/>
      <w:r w:rsidRPr="00BA311D">
        <w:t>Electrocardiography</w:t>
      </w:r>
      <w:bookmarkEnd w:id="157"/>
      <w:r w:rsidRPr="00BA311D">
        <w:t xml:space="preserve"> </w:t>
      </w:r>
    </w:p>
    <w:p w14:paraId="5C6FF98F" w14:textId="77777777" w:rsidR="00B81285" w:rsidRPr="00BA311D" w:rsidRDefault="00B81285" w:rsidP="00B81285">
      <w:pPr>
        <w:pStyle w:val="Heading1"/>
        <w:tabs>
          <w:tab w:val="left" w:pos="1143"/>
        </w:tabs>
        <w:spacing w:before="0"/>
        <w:ind w:left="1142" w:firstLine="0"/>
      </w:pPr>
    </w:p>
    <w:p w14:paraId="1711105E" w14:textId="563F6D47" w:rsidR="002C44D6" w:rsidRPr="00BA311D" w:rsidRDefault="0031592C" w:rsidP="00066374">
      <w:pPr>
        <w:pStyle w:val="BodyText"/>
        <w:spacing w:before="0" w:line="480" w:lineRule="auto"/>
        <w:ind w:left="792" w:right="864" w:firstLine="360"/>
        <w:jc w:val="both"/>
        <w:rPr>
          <w:spacing w:val="-2"/>
        </w:rPr>
      </w:pPr>
      <w:r w:rsidRPr="00BA311D">
        <w:rPr>
          <w:spacing w:val="-2"/>
        </w:rPr>
        <w:t xml:space="preserve">An electrocardiograph (ECG) measures the electrical signals in a heart for </w:t>
      </w:r>
      <w:r w:rsidR="00066374" w:rsidRPr="00BA311D">
        <w:rPr>
          <w:spacing w:val="-2"/>
        </w:rPr>
        <w:t>examining</w:t>
      </w:r>
      <w:r w:rsidRPr="00BA311D">
        <w:rPr>
          <w:spacing w:val="-2"/>
        </w:rPr>
        <w:t xml:space="preserve"> heart problems and </w:t>
      </w:r>
      <w:r w:rsidR="00066374" w:rsidRPr="00BA311D">
        <w:rPr>
          <w:spacing w:val="-2"/>
        </w:rPr>
        <w:t xml:space="preserve">monitoring </w:t>
      </w:r>
      <w:r w:rsidRPr="00BA311D">
        <w:rPr>
          <w:spacing w:val="-2"/>
        </w:rPr>
        <w:t xml:space="preserve">health. ECG signals </w:t>
      </w:r>
      <w:r w:rsidR="00A9018C" w:rsidRPr="00BA311D">
        <w:rPr>
          <w:spacing w:val="-2"/>
        </w:rPr>
        <w:t xml:space="preserve">are converted to a voltage </w:t>
      </w:r>
      <w:r w:rsidRPr="00BA311D">
        <w:rPr>
          <w:spacing w:val="-2"/>
        </w:rPr>
        <w:t xml:space="preserve">using a pulse sensor </w:t>
      </w:r>
      <w:r w:rsidR="00066374" w:rsidRPr="00BA311D">
        <w:rPr>
          <w:spacing w:val="-2"/>
        </w:rPr>
        <w:t xml:space="preserve"> </w:t>
      </w:r>
      <w:hyperlink r:id="rId9" w:history="1">
        <w:r w:rsidR="00066374" w:rsidRPr="00BA311D">
          <w:rPr>
            <w:rStyle w:val="Hyperlink"/>
            <w:color w:val="0070C0"/>
            <w:spacing w:val="-2"/>
          </w:rPr>
          <w:t>Sen-11574</w:t>
        </w:r>
      </w:hyperlink>
      <w:r w:rsidR="00066374" w:rsidRPr="00BA311D">
        <w:rPr>
          <w:spacing w:val="-2"/>
        </w:rPr>
        <w:t xml:space="preserve"> to determine the patient heart rate or BPM</w:t>
      </w:r>
      <w:r w:rsidR="002A12FF" w:rsidRPr="00BA311D">
        <w:rPr>
          <w:spacing w:val="-2"/>
        </w:rPr>
        <w:t xml:space="preserve"> </w:t>
      </w:r>
      <w:r w:rsidR="004975BC" w:rsidRPr="00BA311D">
        <w:rPr>
          <w:rStyle w:val="EndnoteReference"/>
        </w:rPr>
        <w:t>[</w:t>
      </w:r>
      <w:r w:rsidR="004975BC" w:rsidRPr="00BA311D">
        <w:rPr>
          <w:rStyle w:val="EndnoteReference"/>
        </w:rPr>
        <w:endnoteReference w:id="1"/>
      </w:r>
      <w:r w:rsidR="004975BC" w:rsidRPr="00BA311D">
        <w:rPr>
          <w:rStyle w:val="EndnoteReference"/>
        </w:rPr>
        <w:t>]</w:t>
      </w:r>
      <w:r w:rsidR="00066374" w:rsidRPr="00BA311D">
        <w:rPr>
          <w:spacing w:val="-2"/>
        </w:rPr>
        <w:t>.</w:t>
      </w:r>
      <w:r w:rsidR="00BE4FD5" w:rsidRPr="00BA311D">
        <w:rPr>
          <w:spacing w:val="-2"/>
        </w:rPr>
        <w:t xml:space="preserve"> </w:t>
      </w:r>
      <w:r w:rsidR="00BE4FD5" w:rsidRPr="00BA311D">
        <w:rPr>
          <w:color w:val="0070C0"/>
          <w:spacing w:val="-2"/>
          <w:u w:val="single"/>
        </w:rPr>
        <w:fldChar w:fldCharType="begin"/>
      </w:r>
      <w:r w:rsidR="00BE4FD5" w:rsidRPr="00BA311D">
        <w:rPr>
          <w:color w:val="0070C0"/>
          <w:spacing w:val="-2"/>
          <w:u w:val="single"/>
        </w:rPr>
        <w:instrText xml:space="preserve"> REF _Ref118332647 \h  \* MERGEFORMAT </w:instrText>
      </w:r>
      <w:r w:rsidR="00BE4FD5" w:rsidRPr="00BA311D">
        <w:rPr>
          <w:color w:val="0070C0"/>
          <w:spacing w:val="-2"/>
          <w:u w:val="single"/>
        </w:rPr>
      </w:r>
      <w:r w:rsidR="00BE4FD5" w:rsidRPr="00BA311D">
        <w:rPr>
          <w:color w:val="0070C0"/>
          <w:spacing w:val="-2"/>
          <w:u w:val="single"/>
        </w:rPr>
        <w:fldChar w:fldCharType="separate"/>
      </w:r>
      <w:r w:rsidR="00D128A0" w:rsidRPr="00D128A0">
        <w:rPr>
          <w:color w:val="000000" w:themeColor="text1"/>
        </w:rPr>
        <w:t xml:space="preserve">Figure </w:t>
      </w:r>
      <w:r w:rsidR="00D128A0" w:rsidRPr="00D128A0">
        <w:rPr>
          <w:noProof/>
          <w:color w:val="0070C0"/>
        </w:rPr>
        <w:t>1</w:t>
      </w:r>
      <w:r w:rsidR="00BE4FD5" w:rsidRPr="00BA311D">
        <w:rPr>
          <w:color w:val="0070C0"/>
          <w:spacing w:val="-2"/>
          <w:u w:val="single"/>
        </w:rPr>
        <w:fldChar w:fldCharType="end"/>
      </w:r>
      <w:r w:rsidR="00066374" w:rsidRPr="00BA311D">
        <w:rPr>
          <w:spacing w:val="-2"/>
        </w:rPr>
        <w:t xml:space="preserve"> </w:t>
      </w:r>
      <w:r w:rsidR="00B06CC9" w:rsidRPr="00BA311D">
        <w:rPr>
          <w:spacing w:val="-2"/>
        </w:rPr>
        <w:t>shows</w:t>
      </w:r>
      <w:r w:rsidR="005A418B" w:rsidRPr="00BA311D">
        <w:rPr>
          <w:spacing w:val="-2"/>
        </w:rPr>
        <w:t xml:space="preserve"> how a</w:t>
      </w:r>
      <w:r w:rsidR="00066374" w:rsidRPr="00BA311D">
        <w:rPr>
          <w:spacing w:val="-2"/>
        </w:rPr>
        <w:t xml:space="preserve"> pulse sensor works</w:t>
      </w:r>
      <w:r w:rsidR="005A418B" w:rsidRPr="00BA311D">
        <w:rPr>
          <w:spacing w:val="-2"/>
        </w:rPr>
        <w:t xml:space="preserve">; a </w:t>
      </w:r>
      <w:r w:rsidR="006B2470" w:rsidRPr="00BA311D">
        <w:rPr>
          <w:spacing w:val="-2"/>
        </w:rPr>
        <w:t>green LED</w:t>
      </w:r>
      <w:r w:rsidR="005A418B" w:rsidRPr="00BA311D">
        <w:rPr>
          <w:spacing w:val="-2"/>
        </w:rPr>
        <w:t xml:space="preserve"> shines</w:t>
      </w:r>
      <w:r w:rsidR="006B2470" w:rsidRPr="00BA311D">
        <w:rPr>
          <w:spacing w:val="-2"/>
        </w:rPr>
        <w:t xml:space="preserve"> light on the finger and measur</w:t>
      </w:r>
      <w:r w:rsidR="005A418B" w:rsidRPr="00BA311D">
        <w:rPr>
          <w:spacing w:val="-2"/>
        </w:rPr>
        <w:t>es</w:t>
      </w:r>
      <w:r w:rsidR="006B2470" w:rsidRPr="00BA311D">
        <w:rPr>
          <w:spacing w:val="-2"/>
        </w:rPr>
        <w:t xml:space="preserve"> the amount of light reflected</w:t>
      </w:r>
      <w:r w:rsidR="005A418B" w:rsidRPr="00BA311D">
        <w:rPr>
          <w:spacing w:val="-2"/>
        </w:rPr>
        <w:t xml:space="preserve"> using</w:t>
      </w:r>
      <w:r w:rsidR="006B2470" w:rsidRPr="00BA311D">
        <w:rPr>
          <w:spacing w:val="-2"/>
        </w:rPr>
        <w:t xml:space="preserve"> a </w:t>
      </w:r>
      <w:r w:rsidR="00737782" w:rsidRPr="00BA311D">
        <w:rPr>
          <w:spacing w:val="-2"/>
        </w:rPr>
        <w:t>photosensor. Th</w:t>
      </w:r>
      <w:r w:rsidR="00485BD3" w:rsidRPr="00BA311D">
        <w:rPr>
          <w:spacing w:val="-2"/>
        </w:rPr>
        <w:t xml:space="preserve">e </w:t>
      </w:r>
      <w:r w:rsidR="00F235FC" w:rsidRPr="00BA311D">
        <w:rPr>
          <w:spacing w:val="-2"/>
        </w:rPr>
        <w:t xml:space="preserve">sensor provides a </w:t>
      </w:r>
      <w:r w:rsidR="00485BD3" w:rsidRPr="00BA311D">
        <w:rPr>
          <w:spacing w:val="-2"/>
        </w:rPr>
        <w:t xml:space="preserve">measurement </w:t>
      </w:r>
      <w:r w:rsidR="00F235FC" w:rsidRPr="00BA311D">
        <w:rPr>
          <w:spacing w:val="-2"/>
        </w:rPr>
        <w:t>of</w:t>
      </w:r>
      <w:r w:rsidR="006B2470" w:rsidRPr="00BA311D">
        <w:rPr>
          <w:spacing w:val="-2"/>
        </w:rPr>
        <w:t xml:space="preserve"> blood</w:t>
      </w:r>
      <w:r w:rsidR="00F235FC" w:rsidRPr="00BA311D">
        <w:rPr>
          <w:spacing w:val="-2"/>
        </w:rPr>
        <w:t xml:space="preserve"> flow during</w:t>
      </w:r>
      <w:r w:rsidR="006B2470" w:rsidRPr="00BA311D">
        <w:rPr>
          <w:spacing w:val="-2"/>
        </w:rPr>
        <w:t xml:space="preserve"> each heartbeat.</w:t>
      </w:r>
      <w:r w:rsidR="002C44D6" w:rsidRPr="00BA311D">
        <w:rPr>
          <w:spacing w:val="-2"/>
        </w:rPr>
        <w:t xml:space="preserve"> The analog signal generated from the photosensor usually is small and noisy, therefore an RC filter and Op Amp are used. The RC filter is used to remove noise while the Op Amp is used to amplify the few millivolts output</w:t>
      </w:r>
      <w:r w:rsidR="00C32CC9" w:rsidRPr="00BA311D">
        <w:rPr>
          <w:spacing w:val="-2"/>
        </w:rPr>
        <w:t>,</w:t>
      </w:r>
      <w:r w:rsidR="002C44D6" w:rsidRPr="00BA311D">
        <w:rPr>
          <w:spacing w:val="-2"/>
        </w:rPr>
        <w:t xml:space="preserve"> before being sampled by the analog-to-digital converter (ADC).</w:t>
      </w:r>
      <w:r w:rsidR="004975BC" w:rsidRPr="00BA311D">
        <w:rPr>
          <w:spacing w:val="-2"/>
        </w:rPr>
        <w:t xml:space="preserve"> </w:t>
      </w:r>
    </w:p>
    <w:p w14:paraId="6FAE8CBB" w14:textId="0BF3DD43" w:rsidR="008D50D9" w:rsidRPr="00BA311D" w:rsidRDefault="008D50D9" w:rsidP="008D50D9">
      <w:pPr>
        <w:pStyle w:val="BodyText"/>
        <w:spacing w:before="0" w:line="480" w:lineRule="auto"/>
        <w:ind w:left="782" w:right="845" w:firstLine="360"/>
        <w:jc w:val="center"/>
        <w:rPr>
          <w:spacing w:val="-2"/>
        </w:rPr>
      </w:pPr>
      <w:r w:rsidRPr="00BA311D">
        <w:rPr>
          <w:noProof/>
          <w:spacing w:val="-2"/>
        </w:rPr>
        <w:drawing>
          <wp:inline distT="0" distB="0" distL="0" distR="0" wp14:anchorId="6149F90F" wp14:editId="6DE4951B">
            <wp:extent cx="3276884" cy="268247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6884" cy="2682472"/>
                    </a:xfrm>
                    <a:prstGeom prst="rect">
                      <a:avLst/>
                    </a:prstGeom>
                  </pic:spPr>
                </pic:pic>
              </a:graphicData>
            </a:graphic>
          </wp:inline>
        </w:drawing>
      </w:r>
    </w:p>
    <w:p w14:paraId="12850C81" w14:textId="45C9F36F" w:rsidR="00E67417" w:rsidRPr="00BA311D" w:rsidRDefault="008D50D9" w:rsidP="00C32CC9">
      <w:pPr>
        <w:pStyle w:val="Caption"/>
        <w:jc w:val="center"/>
        <w:rPr>
          <w:spacing w:val="-2"/>
          <w:sz w:val="24"/>
          <w:szCs w:val="24"/>
        </w:rPr>
      </w:pPr>
      <w:bookmarkStart w:id="158" w:name="_Ref118332647"/>
      <w:bookmarkStart w:id="159" w:name="_Toc118460300"/>
      <w:bookmarkStart w:id="160" w:name="_Toc120907417"/>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1</w:t>
      </w:r>
      <w:r w:rsidRPr="00BA311D">
        <w:rPr>
          <w:noProof/>
          <w:sz w:val="24"/>
          <w:szCs w:val="24"/>
        </w:rPr>
        <w:fldChar w:fldCharType="end"/>
      </w:r>
      <w:bookmarkEnd w:id="158"/>
      <w:r w:rsidRPr="00BA311D">
        <w:rPr>
          <w:sz w:val="24"/>
          <w:szCs w:val="24"/>
        </w:rPr>
        <w:t xml:space="preserve">. Pulse Sensor </w:t>
      </w:r>
      <w:bookmarkEnd w:id="159"/>
      <w:r w:rsidR="00167FB0" w:rsidRPr="00BA311D">
        <w:rPr>
          <w:sz w:val="24"/>
          <w:szCs w:val="24"/>
        </w:rPr>
        <w:t>Concept</w:t>
      </w:r>
      <w:bookmarkEnd w:id="160"/>
    </w:p>
    <w:p w14:paraId="16E1FCE8" w14:textId="2FFCA91F" w:rsidR="009A029C" w:rsidRPr="00BA311D" w:rsidRDefault="00850051" w:rsidP="00BB0E09">
      <w:pPr>
        <w:pStyle w:val="BodyText"/>
        <w:spacing w:before="0" w:line="480" w:lineRule="auto"/>
        <w:ind w:left="792" w:right="864" w:firstLine="242"/>
        <w:jc w:val="both"/>
        <w:rPr>
          <w:spacing w:val="-2"/>
        </w:rPr>
      </w:pPr>
      <w:r w:rsidRPr="00BA311D">
        <w:rPr>
          <w:spacing w:val="-2"/>
        </w:rPr>
        <w:t xml:space="preserve">For this project’s purpose, understanding when the </w:t>
      </w:r>
      <w:r w:rsidR="007132E0" w:rsidRPr="00BA311D">
        <w:rPr>
          <w:spacing w:val="-2"/>
        </w:rPr>
        <w:t>heart rate increases or rate of change is increasing</w:t>
      </w:r>
      <w:r w:rsidR="003F5E5B" w:rsidRPr="00BA311D">
        <w:rPr>
          <w:spacing w:val="-2"/>
        </w:rPr>
        <w:t>,</w:t>
      </w:r>
      <w:r w:rsidR="007132E0" w:rsidRPr="00BA311D">
        <w:rPr>
          <w:spacing w:val="-2"/>
        </w:rPr>
        <w:t xml:space="preserve"> </w:t>
      </w:r>
      <w:r w:rsidRPr="00BA311D">
        <w:rPr>
          <w:spacing w:val="-2"/>
        </w:rPr>
        <w:t>is sufficient to measure</w:t>
      </w:r>
      <w:r w:rsidR="003F5E5B" w:rsidRPr="00BA311D">
        <w:rPr>
          <w:spacing w:val="-2"/>
        </w:rPr>
        <w:t xml:space="preserve"> </w:t>
      </w:r>
      <w:r w:rsidRPr="00BA311D">
        <w:rPr>
          <w:spacing w:val="-2"/>
        </w:rPr>
        <w:t xml:space="preserve">BPM. </w:t>
      </w:r>
      <w:r w:rsidR="007132E0" w:rsidRPr="00BA311D">
        <w:rPr>
          <w:color w:val="000000" w:themeColor="text1"/>
          <w:spacing w:val="-2"/>
        </w:rPr>
        <w:fldChar w:fldCharType="begin"/>
      </w:r>
      <w:r w:rsidR="007132E0" w:rsidRPr="00BA311D">
        <w:rPr>
          <w:color w:val="000000" w:themeColor="text1"/>
          <w:spacing w:val="-2"/>
        </w:rPr>
        <w:instrText xml:space="preserve"> REF _Ref118332641 \h  \* MERGEFORMAT </w:instrText>
      </w:r>
      <w:r w:rsidR="007132E0" w:rsidRPr="00BA311D">
        <w:rPr>
          <w:color w:val="000000" w:themeColor="text1"/>
          <w:spacing w:val="-2"/>
        </w:rPr>
      </w:r>
      <w:r w:rsidR="007132E0" w:rsidRPr="00BA311D">
        <w:rPr>
          <w:color w:val="000000" w:themeColor="text1"/>
          <w:spacing w:val="-2"/>
        </w:rPr>
        <w:fldChar w:fldCharType="separate"/>
      </w:r>
      <w:r w:rsidR="00D128A0" w:rsidRPr="00D128A0">
        <w:rPr>
          <w:color w:val="000000" w:themeColor="text1"/>
        </w:rPr>
        <w:t xml:space="preserve">Figure </w:t>
      </w:r>
      <w:r w:rsidR="00D128A0" w:rsidRPr="00D128A0">
        <w:rPr>
          <w:noProof/>
          <w:color w:val="0070C0"/>
        </w:rPr>
        <w:t>2</w:t>
      </w:r>
      <w:r w:rsidR="007132E0" w:rsidRPr="00BA311D">
        <w:rPr>
          <w:color w:val="000000" w:themeColor="text1"/>
          <w:spacing w:val="-2"/>
        </w:rPr>
        <w:fldChar w:fldCharType="end"/>
      </w:r>
      <w:r w:rsidR="007132E0" w:rsidRPr="00BA311D">
        <w:rPr>
          <w:spacing w:val="-2"/>
        </w:rPr>
        <w:t xml:space="preserve"> demonstrates the typical ECG waveform</w:t>
      </w:r>
      <w:r w:rsidR="003210C1" w:rsidRPr="00BA311D">
        <w:rPr>
          <w:spacing w:val="-2"/>
        </w:rPr>
        <w:t xml:space="preserve"> that</w:t>
      </w:r>
      <w:r w:rsidR="007132E0" w:rsidRPr="00BA311D">
        <w:rPr>
          <w:spacing w:val="-2"/>
        </w:rPr>
        <w:t xml:space="preserve"> is composed of the P, Q, R, S and T wave. The </w:t>
      </w:r>
      <w:r w:rsidR="003210C1" w:rsidRPr="00BA311D">
        <w:rPr>
          <w:spacing w:val="-2"/>
        </w:rPr>
        <w:t xml:space="preserve">most </w:t>
      </w:r>
      <w:r w:rsidR="003210C1" w:rsidRPr="00BA311D">
        <w:rPr>
          <w:spacing w:val="-2"/>
        </w:rPr>
        <w:lastRenderedPageBreak/>
        <w:t xml:space="preserve">prominent wave in an ECG, is the </w:t>
      </w:r>
      <w:r w:rsidR="007132E0" w:rsidRPr="00BA311D">
        <w:rPr>
          <w:spacing w:val="-2"/>
        </w:rPr>
        <w:t xml:space="preserve">QRS complex </w:t>
      </w:r>
      <w:r w:rsidR="003210C1" w:rsidRPr="00BA311D">
        <w:rPr>
          <w:spacing w:val="-2"/>
        </w:rPr>
        <w:t>that consists</w:t>
      </w:r>
      <w:r w:rsidR="007132E0" w:rsidRPr="00BA311D">
        <w:rPr>
          <w:spacing w:val="-2"/>
        </w:rPr>
        <w:t xml:space="preserve"> </w:t>
      </w:r>
      <w:r w:rsidR="003210C1" w:rsidRPr="00BA311D">
        <w:rPr>
          <w:spacing w:val="-2"/>
        </w:rPr>
        <w:t xml:space="preserve">only </w:t>
      </w:r>
      <w:r w:rsidR="007132E0" w:rsidRPr="00BA311D">
        <w:rPr>
          <w:spacing w:val="-2"/>
        </w:rPr>
        <w:t>of Q, R and S wave</w:t>
      </w:r>
      <w:r w:rsidR="003210C1" w:rsidRPr="00BA311D">
        <w:rPr>
          <w:spacing w:val="-2"/>
        </w:rPr>
        <w:t xml:space="preserve">. The QRS complex is responsible for reflecting ventricular contractions and the time of occurrence. </w:t>
      </w:r>
      <w:r w:rsidRPr="00BA311D">
        <w:rPr>
          <w:spacing w:val="-2"/>
        </w:rPr>
        <w:t>The increasing part of the QRS complex happens to be from the Q to R wave.</w:t>
      </w:r>
      <w:r w:rsidR="00BB0E09" w:rsidRPr="00BA311D">
        <w:rPr>
          <w:spacing w:val="-2"/>
        </w:rPr>
        <w:t xml:space="preserve"> By measuring the time between QR rising-edges, </w:t>
      </w:r>
      <w:r w:rsidRPr="00BA311D">
        <w:rPr>
          <w:spacing w:val="-2"/>
        </w:rPr>
        <w:t>we can measure a person’s BPM. Many different approaches exist for measuring BPM with an ECG signal but the Q to R wave is one of the simplest and most effective methods to understand and implement.</w:t>
      </w:r>
    </w:p>
    <w:p w14:paraId="0720A9A4" w14:textId="298B0E53" w:rsidR="00C32CC9" w:rsidRPr="00BA311D" w:rsidRDefault="00494496" w:rsidP="00675B2C">
      <w:pPr>
        <w:pStyle w:val="BodyText"/>
        <w:keepNext/>
        <w:spacing w:before="0" w:line="480" w:lineRule="auto"/>
        <w:ind w:left="782" w:right="845" w:firstLine="180"/>
      </w:pPr>
      <w:r w:rsidRPr="00BA311D">
        <w:rPr>
          <w:noProof/>
          <w:spacing w:val="-2"/>
        </w:rPr>
        <w:drawing>
          <wp:inline distT="0" distB="0" distL="0" distR="0" wp14:anchorId="2D146A4C" wp14:editId="7BFF3518">
            <wp:extent cx="4253865" cy="2372855"/>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0835" cy="2387899"/>
                    </a:xfrm>
                    <a:prstGeom prst="rect">
                      <a:avLst/>
                    </a:prstGeom>
                  </pic:spPr>
                </pic:pic>
              </a:graphicData>
            </a:graphic>
          </wp:inline>
        </w:drawing>
      </w:r>
    </w:p>
    <w:p w14:paraId="340DC37B" w14:textId="3764DF9A" w:rsidR="00C32CC9" w:rsidRPr="00BA311D" w:rsidRDefault="00C32CC9" w:rsidP="00850051">
      <w:pPr>
        <w:pStyle w:val="Caption"/>
        <w:jc w:val="center"/>
        <w:rPr>
          <w:sz w:val="24"/>
          <w:szCs w:val="24"/>
        </w:rPr>
      </w:pPr>
      <w:bookmarkStart w:id="161" w:name="_Ref118332641"/>
      <w:bookmarkStart w:id="162" w:name="_Toc118460301"/>
      <w:bookmarkStart w:id="163" w:name="_Toc120907418"/>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2</w:t>
      </w:r>
      <w:r w:rsidRPr="00BA311D">
        <w:rPr>
          <w:noProof/>
          <w:sz w:val="24"/>
          <w:szCs w:val="24"/>
        </w:rPr>
        <w:fldChar w:fldCharType="end"/>
      </w:r>
      <w:bookmarkEnd w:id="161"/>
      <w:r w:rsidRPr="00BA311D">
        <w:rPr>
          <w:sz w:val="24"/>
          <w:szCs w:val="24"/>
        </w:rPr>
        <w:t>. ECG Signal</w:t>
      </w:r>
      <w:bookmarkEnd w:id="162"/>
      <w:bookmarkEnd w:id="163"/>
    </w:p>
    <w:p w14:paraId="6606D96C" w14:textId="7F8E357A" w:rsidR="00623F67" w:rsidRPr="00BA311D" w:rsidRDefault="00623F67" w:rsidP="00623F67">
      <w:pPr>
        <w:pStyle w:val="Heading1"/>
        <w:numPr>
          <w:ilvl w:val="2"/>
          <w:numId w:val="8"/>
        </w:numPr>
        <w:tabs>
          <w:tab w:val="left" w:pos="1143"/>
        </w:tabs>
        <w:spacing w:before="0"/>
      </w:pPr>
      <w:bookmarkStart w:id="164" w:name="_Toc120907336"/>
      <w:r w:rsidRPr="00BA311D">
        <w:t>Galvanic Skin Response</w:t>
      </w:r>
      <w:bookmarkEnd w:id="164"/>
    </w:p>
    <w:p w14:paraId="09A56C4B" w14:textId="77777777" w:rsidR="00B81285" w:rsidRPr="00BA311D" w:rsidRDefault="00B81285" w:rsidP="00B81285">
      <w:pPr>
        <w:pStyle w:val="Heading1"/>
        <w:tabs>
          <w:tab w:val="left" w:pos="1143"/>
        </w:tabs>
        <w:spacing w:before="0"/>
        <w:ind w:left="1142" w:firstLine="0"/>
      </w:pPr>
    </w:p>
    <w:p w14:paraId="754F728E" w14:textId="0EED410A" w:rsidR="00297F2B" w:rsidRPr="00BA311D" w:rsidRDefault="003210C1" w:rsidP="00167FB0">
      <w:pPr>
        <w:pStyle w:val="BodyText"/>
        <w:spacing w:before="0" w:line="480" w:lineRule="auto"/>
        <w:ind w:left="792" w:right="864" w:firstLine="350"/>
        <w:jc w:val="both"/>
        <w:rPr>
          <w:spacing w:val="-4"/>
        </w:rPr>
      </w:pPr>
      <w:r w:rsidRPr="00BA311D">
        <w:rPr>
          <w:spacing w:val="-4"/>
        </w:rPr>
        <w:t>The</w:t>
      </w:r>
      <w:r w:rsidR="00234C1E" w:rsidRPr="00BA311D">
        <w:rPr>
          <w:spacing w:val="-4"/>
        </w:rPr>
        <w:t xml:space="preserve"> </w:t>
      </w:r>
      <w:r w:rsidRPr="00BA311D">
        <w:rPr>
          <w:spacing w:val="-4"/>
        </w:rPr>
        <w:t>galvanic skin response</w:t>
      </w:r>
      <w:r w:rsidR="00234C1E" w:rsidRPr="00BA311D">
        <w:rPr>
          <w:spacing w:val="-4"/>
        </w:rPr>
        <w:t xml:space="preserve"> (GSR)</w:t>
      </w:r>
      <w:r w:rsidRPr="00BA311D">
        <w:rPr>
          <w:spacing w:val="-4"/>
        </w:rPr>
        <w:t xml:space="preserve"> refers to </w:t>
      </w:r>
      <w:r w:rsidR="00234C1E" w:rsidRPr="00BA311D">
        <w:rPr>
          <w:spacing w:val="-4"/>
        </w:rPr>
        <w:t>the</w:t>
      </w:r>
      <w:r w:rsidRPr="00BA311D">
        <w:rPr>
          <w:spacing w:val="-4"/>
        </w:rPr>
        <w:t xml:space="preserve"> electrical conductance of </w:t>
      </w:r>
      <w:r w:rsidR="00234C1E" w:rsidRPr="00BA311D">
        <w:rPr>
          <w:spacing w:val="-4"/>
        </w:rPr>
        <w:t>human</w:t>
      </w:r>
      <w:r w:rsidRPr="00BA311D">
        <w:rPr>
          <w:spacing w:val="-4"/>
        </w:rPr>
        <w:t xml:space="preserve"> skin, </w:t>
      </w:r>
      <w:r w:rsidR="00E947B1" w:rsidRPr="00BA311D">
        <w:rPr>
          <w:spacing w:val="-4"/>
        </w:rPr>
        <w:t xml:space="preserve">that </w:t>
      </w:r>
      <w:r w:rsidR="00234C1E" w:rsidRPr="00BA311D">
        <w:rPr>
          <w:spacing w:val="-4"/>
        </w:rPr>
        <w:t>is</w:t>
      </w:r>
      <w:r w:rsidRPr="00BA311D">
        <w:rPr>
          <w:spacing w:val="-4"/>
        </w:rPr>
        <w:t xml:space="preserve"> re</w:t>
      </w:r>
      <w:r w:rsidR="002057D0" w:rsidRPr="00BA311D">
        <w:rPr>
          <w:spacing w:val="-4"/>
        </w:rPr>
        <w:t>late</w:t>
      </w:r>
      <w:r w:rsidRPr="00BA311D">
        <w:rPr>
          <w:spacing w:val="-4"/>
        </w:rPr>
        <w:t>d to</w:t>
      </w:r>
      <w:r w:rsidR="002057D0" w:rsidRPr="00BA311D">
        <w:rPr>
          <w:spacing w:val="-4"/>
        </w:rPr>
        <w:t xml:space="preserve"> </w:t>
      </w:r>
      <w:r w:rsidR="00E947B1" w:rsidRPr="00BA311D">
        <w:rPr>
          <w:spacing w:val="-4"/>
        </w:rPr>
        <w:t>sweat</w:t>
      </w:r>
      <w:r w:rsidRPr="00BA311D">
        <w:rPr>
          <w:spacing w:val="-4"/>
        </w:rPr>
        <w:t xml:space="preserve"> gland activity or emotional arousal.</w:t>
      </w:r>
      <w:r w:rsidR="00234C1E" w:rsidRPr="00BA311D">
        <w:rPr>
          <w:spacing w:val="-4"/>
        </w:rPr>
        <w:t xml:space="preserve"> The conductance of the skin changes due to sweat gland activity or emotional state. The biosensor used the </w:t>
      </w:r>
      <w:hyperlink r:id="rId12" w:history="1">
        <w:r w:rsidR="00234C1E" w:rsidRPr="00BA311D">
          <w:rPr>
            <w:rStyle w:val="Hyperlink"/>
            <w:color w:val="0070C0"/>
            <w:spacing w:val="-4"/>
          </w:rPr>
          <w:t>Grove-GSR</w:t>
        </w:r>
      </w:hyperlink>
      <w:r w:rsidR="00234C1E" w:rsidRPr="00BA311D">
        <w:rPr>
          <w:spacing w:val="-4"/>
        </w:rPr>
        <w:t xml:space="preserve"> to measures electrical conductance of the skin</w:t>
      </w:r>
      <w:r w:rsidR="003D45DC" w:rsidRPr="00BA311D">
        <w:rPr>
          <w:spacing w:val="-4"/>
        </w:rPr>
        <w:t xml:space="preserve"> </w:t>
      </w:r>
      <w:r w:rsidR="00BD45C1" w:rsidRPr="00BA311D">
        <w:rPr>
          <w:rStyle w:val="EndnoteReference"/>
          <w:spacing w:val="-4"/>
        </w:rPr>
        <w:t>[</w:t>
      </w:r>
      <w:r w:rsidR="00BD45C1" w:rsidRPr="00BA311D">
        <w:rPr>
          <w:rStyle w:val="EndnoteReference"/>
          <w:spacing w:val="-4"/>
        </w:rPr>
        <w:endnoteReference w:id="2"/>
      </w:r>
      <w:r w:rsidR="00BD45C1" w:rsidRPr="00BA311D">
        <w:rPr>
          <w:rStyle w:val="EndnoteReference"/>
          <w:spacing w:val="-4"/>
        </w:rPr>
        <w:t>]</w:t>
      </w:r>
      <w:r w:rsidR="00234C1E" w:rsidRPr="00BA311D">
        <w:rPr>
          <w:spacing w:val="-4"/>
        </w:rPr>
        <w:t>.</w:t>
      </w:r>
      <w:r w:rsidR="006845A4" w:rsidRPr="00BA311D">
        <w:rPr>
          <w:spacing w:val="-4"/>
        </w:rPr>
        <w:t xml:space="preserve"> This electrodermal activity is strongly related to moods such as happy, sad, afraid, nervous or others that can be related to stress.</w:t>
      </w:r>
      <w:r w:rsidR="00167FB0" w:rsidRPr="00BA311D">
        <w:rPr>
          <w:spacing w:val="-4"/>
        </w:rPr>
        <w:t xml:space="preserve"> </w:t>
      </w:r>
      <w:r w:rsidR="00167FB0" w:rsidRPr="00BA311D">
        <w:rPr>
          <w:color w:val="000000" w:themeColor="text1"/>
          <w:spacing w:val="-4"/>
        </w:rPr>
        <w:fldChar w:fldCharType="begin"/>
      </w:r>
      <w:r w:rsidR="00167FB0" w:rsidRPr="00BA311D">
        <w:rPr>
          <w:color w:val="000000" w:themeColor="text1"/>
          <w:spacing w:val="-4"/>
        </w:rPr>
        <w:instrText xml:space="preserve"> REF _Ref118334099 \h  \* MERGEFORMAT </w:instrText>
      </w:r>
      <w:r w:rsidR="00167FB0" w:rsidRPr="00BA311D">
        <w:rPr>
          <w:color w:val="000000" w:themeColor="text1"/>
          <w:spacing w:val="-4"/>
        </w:rPr>
      </w:r>
      <w:r w:rsidR="00167FB0" w:rsidRPr="00BA311D">
        <w:rPr>
          <w:color w:val="000000" w:themeColor="text1"/>
          <w:spacing w:val="-4"/>
        </w:rPr>
        <w:fldChar w:fldCharType="separate"/>
      </w:r>
      <w:r w:rsidR="00D128A0" w:rsidRPr="00D128A0">
        <w:rPr>
          <w:color w:val="000000" w:themeColor="text1"/>
        </w:rPr>
        <w:t xml:space="preserve">Figure </w:t>
      </w:r>
      <w:r w:rsidR="00D128A0" w:rsidRPr="00D128A0">
        <w:rPr>
          <w:noProof/>
          <w:color w:val="0070C0"/>
        </w:rPr>
        <w:t>3</w:t>
      </w:r>
      <w:r w:rsidR="00167FB0" w:rsidRPr="00BA311D">
        <w:rPr>
          <w:color w:val="000000" w:themeColor="text1"/>
          <w:spacing w:val="-4"/>
        </w:rPr>
        <w:fldChar w:fldCharType="end"/>
      </w:r>
      <w:r w:rsidR="00297F2B" w:rsidRPr="00BA311D">
        <w:rPr>
          <w:spacing w:val="-4"/>
        </w:rPr>
        <w:t xml:space="preserve"> </w:t>
      </w:r>
      <w:r w:rsidR="00167FB0" w:rsidRPr="00BA311D">
        <w:rPr>
          <w:spacing w:val="-4"/>
        </w:rPr>
        <w:t>describes how the</w:t>
      </w:r>
      <w:r w:rsidR="00297F2B" w:rsidRPr="00BA311D">
        <w:rPr>
          <w:spacing w:val="-4"/>
        </w:rPr>
        <w:t xml:space="preserve"> GSR sensor works by using two electrodes that apply a small constant voltage usually 0.5V and </w:t>
      </w:r>
      <w:r w:rsidR="00297F2B" w:rsidRPr="00BA311D">
        <w:rPr>
          <w:spacing w:val="-4"/>
        </w:rPr>
        <w:lastRenderedPageBreak/>
        <w:t>measuring the variations in voltage through</w:t>
      </w:r>
      <w:r w:rsidR="00167FB0" w:rsidRPr="00BA311D">
        <w:rPr>
          <w:spacing w:val="-4"/>
        </w:rPr>
        <w:t xml:space="preserve"> </w:t>
      </w:r>
      <w:r w:rsidR="00297F2B" w:rsidRPr="00BA311D">
        <w:rPr>
          <w:spacing w:val="-4"/>
        </w:rPr>
        <w:t>the electrodes. Changes in the voltage are related to sweat gland activity</w:t>
      </w:r>
      <w:r w:rsidR="00970C8E" w:rsidRPr="00BA311D">
        <w:rPr>
          <w:spacing w:val="-4"/>
        </w:rPr>
        <w:t xml:space="preserve"> or moods</w:t>
      </w:r>
      <w:r w:rsidR="00297F2B" w:rsidRPr="00BA311D">
        <w:rPr>
          <w:spacing w:val="-4"/>
        </w:rPr>
        <w:t xml:space="preserve">. </w:t>
      </w:r>
    </w:p>
    <w:p w14:paraId="46071AC1" w14:textId="12ABBD18" w:rsidR="00597B92" w:rsidRPr="00BA311D" w:rsidRDefault="00A67C1F" w:rsidP="00217A96">
      <w:pPr>
        <w:pStyle w:val="BodyText"/>
        <w:keepNext/>
        <w:spacing w:before="0" w:line="480" w:lineRule="auto"/>
        <w:ind w:left="782" w:right="845" w:firstLine="360"/>
      </w:pPr>
      <w:r w:rsidRPr="00BA311D">
        <w:rPr>
          <w:noProof/>
          <w:spacing w:val="-4"/>
        </w:rPr>
        <w:drawing>
          <wp:inline distT="0" distB="0" distL="0" distR="0" wp14:anchorId="1F1FEA08" wp14:editId="5566F9C8">
            <wp:extent cx="3635654" cy="2666365"/>
            <wp:effectExtent l="0" t="0" r="317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5328" cy="2695462"/>
                    </a:xfrm>
                    <a:prstGeom prst="rect">
                      <a:avLst/>
                    </a:prstGeom>
                  </pic:spPr>
                </pic:pic>
              </a:graphicData>
            </a:graphic>
          </wp:inline>
        </w:drawing>
      </w:r>
    </w:p>
    <w:p w14:paraId="1BBA79D8" w14:textId="6B8F3F51" w:rsidR="002E3003" w:rsidRPr="00BA311D" w:rsidRDefault="00597B92" w:rsidP="00597B92">
      <w:pPr>
        <w:pStyle w:val="Caption"/>
        <w:jc w:val="center"/>
        <w:rPr>
          <w:spacing w:val="-4"/>
          <w:sz w:val="24"/>
          <w:szCs w:val="24"/>
        </w:rPr>
      </w:pPr>
      <w:bookmarkStart w:id="165" w:name="_Ref118334099"/>
      <w:bookmarkStart w:id="166" w:name="_Toc118460302"/>
      <w:bookmarkStart w:id="167" w:name="_Toc120907419"/>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3</w:t>
      </w:r>
      <w:r w:rsidRPr="00BA311D">
        <w:rPr>
          <w:noProof/>
          <w:sz w:val="24"/>
          <w:szCs w:val="24"/>
        </w:rPr>
        <w:fldChar w:fldCharType="end"/>
      </w:r>
      <w:bookmarkEnd w:id="165"/>
      <w:r w:rsidRPr="00BA311D">
        <w:rPr>
          <w:sz w:val="24"/>
          <w:szCs w:val="24"/>
        </w:rPr>
        <w:t>. GSR Circuit Diagram</w:t>
      </w:r>
      <w:bookmarkEnd w:id="166"/>
      <w:bookmarkEnd w:id="167"/>
    </w:p>
    <w:p w14:paraId="79ACD76A" w14:textId="205DD2F1" w:rsidR="008D5DEF" w:rsidRPr="00BA311D" w:rsidRDefault="009A5E9E" w:rsidP="008D5DEF">
      <w:pPr>
        <w:pStyle w:val="BodyText"/>
        <w:spacing w:before="0" w:line="480" w:lineRule="auto"/>
        <w:ind w:left="792" w:right="864" w:firstLine="360"/>
        <w:jc w:val="both"/>
        <w:rPr>
          <w:spacing w:val="-4"/>
        </w:rPr>
      </w:pPr>
      <w:r w:rsidRPr="00BA311D">
        <w:rPr>
          <w:spacing w:val="-4"/>
        </w:rPr>
        <w:t>Wh</w:t>
      </w:r>
      <w:r w:rsidR="00A67C1F" w:rsidRPr="00BA311D">
        <w:rPr>
          <w:spacing w:val="-4"/>
        </w:rPr>
        <w:t>en placing</w:t>
      </w:r>
      <w:r w:rsidR="00597B92" w:rsidRPr="00BA311D">
        <w:rPr>
          <w:spacing w:val="-4"/>
        </w:rPr>
        <w:t xml:space="preserve"> two </w:t>
      </w:r>
      <w:r w:rsidR="00A67C1F" w:rsidRPr="00BA311D">
        <w:rPr>
          <w:spacing w:val="-4"/>
        </w:rPr>
        <w:t>electrodes</w:t>
      </w:r>
      <w:r w:rsidR="00597B92" w:rsidRPr="00BA311D">
        <w:rPr>
          <w:spacing w:val="-4"/>
        </w:rPr>
        <w:t xml:space="preserve"> of the GSR sensor</w:t>
      </w:r>
      <w:r w:rsidR="00A67C1F" w:rsidRPr="00BA311D">
        <w:rPr>
          <w:spacing w:val="-4"/>
        </w:rPr>
        <w:t xml:space="preserve"> on</w:t>
      </w:r>
      <w:r w:rsidR="00167FB0" w:rsidRPr="00BA311D">
        <w:rPr>
          <w:spacing w:val="-4"/>
        </w:rPr>
        <w:t xml:space="preserve"> a</w:t>
      </w:r>
      <w:r w:rsidR="00A67C1F" w:rsidRPr="00BA311D">
        <w:rPr>
          <w:spacing w:val="-4"/>
        </w:rPr>
        <w:t xml:space="preserve"> </w:t>
      </w:r>
      <w:r w:rsidR="00597B92" w:rsidRPr="00BA311D">
        <w:rPr>
          <w:spacing w:val="-4"/>
        </w:rPr>
        <w:t xml:space="preserve">hand </w:t>
      </w:r>
      <w:r w:rsidR="004C4112" w:rsidRPr="00BA311D">
        <w:rPr>
          <w:spacing w:val="-4"/>
        </w:rPr>
        <w:t>as shown in</w:t>
      </w:r>
      <w:r w:rsidR="00597B92" w:rsidRPr="00BA311D">
        <w:rPr>
          <w:spacing w:val="-4"/>
        </w:rPr>
        <w:t xml:space="preserve"> </w:t>
      </w:r>
      <w:r w:rsidR="00597B92" w:rsidRPr="00BA311D">
        <w:rPr>
          <w:color w:val="0070C0"/>
          <w:spacing w:val="-4"/>
          <w:u w:val="single"/>
        </w:rPr>
        <w:fldChar w:fldCharType="begin"/>
      </w:r>
      <w:r w:rsidR="00597B92" w:rsidRPr="00BA311D">
        <w:rPr>
          <w:color w:val="0070C0"/>
          <w:spacing w:val="-4"/>
          <w:u w:val="single"/>
        </w:rPr>
        <w:instrText xml:space="preserve"> REF _Ref118334099 \h  \* MERGEFORMAT </w:instrText>
      </w:r>
      <w:r w:rsidR="00597B92" w:rsidRPr="00BA311D">
        <w:rPr>
          <w:color w:val="0070C0"/>
          <w:spacing w:val="-4"/>
          <w:u w:val="single"/>
        </w:rPr>
      </w:r>
      <w:r w:rsidR="00597B92" w:rsidRPr="00BA311D">
        <w:rPr>
          <w:color w:val="0070C0"/>
          <w:spacing w:val="-4"/>
          <w:u w:val="single"/>
        </w:rPr>
        <w:fldChar w:fldCharType="separate"/>
      </w:r>
      <w:r w:rsidR="00D128A0" w:rsidRPr="00D128A0">
        <w:rPr>
          <w:color w:val="000000" w:themeColor="text1"/>
        </w:rPr>
        <w:t xml:space="preserve">Figure </w:t>
      </w:r>
      <w:r w:rsidR="00D128A0" w:rsidRPr="00D128A0">
        <w:rPr>
          <w:noProof/>
          <w:color w:val="0070C0"/>
        </w:rPr>
        <w:t>3</w:t>
      </w:r>
      <w:r w:rsidR="00597B92" w:rsidRPr="00BA311D">
        <w:rPr>
          <w:color w:val="0070C0"/>
          <w:spacing w:val="-4"/>
          <w:u w:val="single"/>
        </w:rPr>
        <w:fldChar w:fldCharType="end"/>
      </w:r>
      <w:r w:rsidR="00A67C1F" w:rsidRPr="00BA311D">
        <w:rPr>
          <w:spacing w:val="-4"/>
        </w:rPr>
        <w:t>, the circuit closes as your hand behaves as a resistor.</w:t>
      </w:r>
      <w:r w:rsidR="00177287" w:rsidRPr="00BA311D">
        <w:rPr>
          <w:spacing w:val="-4"/>
        </w:rPr>
        <w:t xml:space="preserve"> </w:t>
      </w:r>
      <w:r w:rsidR="00E15669" w:rsidRPr="00BA311D">
        <w:rPr>
          <w:spacing w:val="-4"/>
        </w:rPr>
        <w:t>The output of the GSR sensor is</w:t>
      </w:r>
      <w:r w:rsidR="006F6F89" w:rsidRPr="00BA311D">
        <w:rPr>
          <w:spacing w:val="-4"/>
        </w:rPr>
        <w:t xml:space="preserve"> a voltage that is converted to conductance, which is the inverse of resistance. </w:t>
      </w:r>
      <w:r w:rsidR="00DA1EF5" w:rsidRPr="00BA311D">
        <w:rPr>
          <w:spacing w:val="-4"/>
        </w:rPr>
        <w:t>Conductance</w:t>
      </w:r>
      <w:r w:rsidR="006F6F89" w:rsidRPr="00BA311D">
        <w:rPr>
          <w:spacing w:val="-4"/>
        </w:rPr>
        <w:t xml:space="preserve"> (Siemens)</w:t>
      </w:r>
      <w:r w:rsidR="00DA1EF5" w:rsidRPr="00BA311D">
        <w:rPr>
          <w:spacing w:val="-4"/>
        </w:rPr>
        <w:t xml:space="preserve"> is inversely proportional to </w:t>
      </w:r>
      <w:r w:rsidR="006F6F89" w:rsidRPr="00BA311D">
        <w:rPr>
          <w:spacing w:val="-4"/>
        </w:rPr>
        <w:t>resistance (</w:t>
      </w:r>
      <w:r w:rsidR="00795829" w:rsidRPr="00BA311D">
        <w:rPr>
          <w:spacing w:val="-4"/>
        </w:rPr>
        <w:t>Ohms</w:t>
      </w:r>
      <w:r w:rsidR="006F6F89" w:rsidRPr="00BA311D">
        <w:rPr>
          <w:spacing w:val="-4"/>
        </w:rPr>
        <w:t>)</w:t>
      </w:r>
      <w:r w:rsidR="00795829" w:rsidRPr="00BA311D">
        <w:rPr>
          <w:spacing w:val="-4"/>
        </w:rPr>
        <w:t xml:space="preserve"> </w:t>
      </w:r>
      <w:r w:rsidR="00DA1EF5" w:rsidRPr="00BA311D">
        <w:rPr>
          <w:spacing w:val="-4"/>
        </w:rPr>
        <w:t>and calculating conductance can</w:t>
      </w:r>
      <w:r w:rsidR="00345F49" w:rsidRPr="00BA311D">
        <w:rPr>
          <w:spacing w:val="-4"/>
        </w:rPr>
        <w:t xml:space="preserve"> approximate for sweat gland activity. This is assuming the subject does not have sweaty hands in the beginning or in an environment that causes the fingers to be moist, therefore fingers should be wiped dry before experimentation. </w:t>
      </w:r>
      <w:r w:rsidR="00BA1300" w:rsidRPr="00BA311D">
        <w:rPr>
          <w:spacing w:val="-4"/>
        </w:rPr>
        <w:t>Measuring GSR has been shown to be an extremely accurate method to determine emotional stress</w:t>
      </w:r>
      <w:r w:rsidR="004C4112" w:rsidRPr="00BA311D">
        <w:rPr>
          <w:spacing w:val="-4"/>
        </w:rPr>
        <w:t xml:space="preserve"> </w:t>
      </w:r>
      <w:r w:rsidR="004C4112" w:rsidRPr="00BA311D">
        <w:rPr>
          <w:rStyle w:val="EndnoteReference"/>
          <w:spacing w:val="-4"/>
        </w:rPr>
        <w:t>[</w:t>
      </w:r>
      <w:r w:rsidR="004C4112" w:rsidRPr="00BA311D">
        <w:rPr>
          <w:rStyle w:val="EndnoteReference"/>
          <w:spacing w:val="-4"/>
        </w:rPr>
        <w:endnoteReference w:id="3"/>
      </w:r>
      <w:r w:rsidR="004C4112" w:rsidRPr="00BA311D">
        <w:rPr>
          <w:rStyle w:val="EndnoteReference"/>
          <w:spacing w:val="-4"/>
        </w:rPr>
        <w:t>]</w:t>
      </w:r>
      <w:r w:rsidR="00BA1300" w:rsidRPr="00BA311D">
        <w:rPr>
          <w:spacing w:val="-4"/>
        </w:rPr>
        <w:t>.</w:t>
      </w:r>
    </w:p>
    <w:p w14:paraId="60C12929" w14:textId="7EAB41B0" w:rsidR="00442FC0" w:rsidRPr="00BA311D" w:rsidRDefault="00623F67" w:rsidP="00FA0D2C">
      <w:pPr>
        <w:pStyle w:val="Heading1"/>
        <w:numPr>
          <w:ilvl w:val="2"/>
          <w:numId w:val="8"/>
        </w:numPr>
        <w:tabs>
          <w:tab w:val="left" w:pos="1143"/>
        </w:tabs>
        <w:spacing w:before="0"/>
      </w:pPr>
      <w:bookmarkStart w:id="168" w:name="_Toc120907337"/>
      <w:r w:rsidRPr="00BA311D">
        <w:t>Temperature</w:t>
      </w:r>
      <w:bookmarkEnd w:id="168"/>
      <w:r w:rsidRPr="00BA311D">
        <w:t xml:space="preserve"> </w:t>
      </w:r>
      <w:bookmarkStart w:id="169" w:name="_Hlk116395569"/>
      <w:bookmarkStart w:id="170" w:name="_Hlk116395520"/>
    </w:p>
    <w:p w14:paraId="6F583C42" w14:textId="77777777" w:rsidR="00FA0D2C" w:rsidRPr="00BA311D" w:rsidRDefault="00FA0D2C" w:rsidP="00FA0D2C">
      <w:pPr>
        <w:pStyle w:val="Heading1"/>
        <w:tabs>
          <w:tab w:val="left" w:pos="1143"/>
        </w:tabs>
        <w:spacing w:before="0"/>
        <w:ind w:left="1224" w:firstLine="0"/>
      </w:pPr>
    </w:p>
    <w:p w14:paraId="648FDD88" w14:textId="2F23DA53" w:rsidR="00442FC0" w:rsidRPr="00BA311D" w:rsidRDefault="006F6F89" w:rsidP="00E20367">
      <w:pPr>
        <w:pStyle w:val="BodyText"/>
        <w:spacing w:before="0" w:line="480" w:lineRule="auto"/>
        <w:ind w:left="792" w:right="864" w:firstLine="360"/>
        <w:jc w:val="both"/>
      </w:pPr>
      <w:r w:rsidRPr="00BA311D">
        <w:rPr>
          <w:spacing w:val="-2"/>
        </w:rPr>
        <w:t xml:space="preserve">For measuring temperature, </w:t>
      </w:r>
      <w:r w:rsidR="00A14CD2" w:rsidRPr="00BA311D">
        <w:rPr>
          <w:spacing w:val="-2"/>
        </w:rPr>
        <w:t xml:space="preserve">an ambient temperature sensor was used to measure the environment temperature that can be extra parameter for the project.  Note, this is not an accurate approach since this assumes the person is a similar </w:t>
      </w:r>
      <w:r w:rsidR="00A14CD2" w:rsidRPr="00BA311D">
        <w:rPr>
          <w:spacing w:val="-2"/>
        </w:rPr>
        <w:lastRenderedPageBreak/>
        <w:t xml:space="preserve">temperature to the environment. The sensor used was the </w:t>
      </w:r>
      <w:hyperlink r:id="rId14" w:history="1">
        <w:r w:rsidR="00A14CD2" w:rsidRPr="00BA311D">
          <w:rPr>
            <w:rStyle w:val="Hyperlink"/>
            <w:color w:val="0070C0"/>
            <w:spacing w:val="-2"/>
          </w:rPr>
          <w:t>Pmod TMP3</w:t>
        </w:r>
      </w:hyperlink>
      <w:r w:rsidR="004975BC" w:rsidRPr="00BA311D">
        <w:rPr>
          <w:spacing w:val="-2"/>
        </w:rPr>
        <w:t xml:space="preserve"> </w:t>
      </w:r>
      <w:r w:rsidR="00BD45C1" w:rsidRPr="00BA311D">
        <w:rPr>
          <w:rStyle w:val="EndnoteReference"/>
          <w:spacing w:val="-4"/>
        </w:rPr>
        <w:t>[</w:t>
      </w:r>
      <w:r w:rsidR="00BD45C1" w:rsidRPr="00BA311D">
        <w:rPr>
          <w:rStyle w:val="EndnoteReference"/>
          <w:spacing w:val="-4"/>
        </w:rPr>
        <w:endnoteReference w:id="4"/>
      </w:r>
      <w:r w:rsidR="00BD45C1" w:rsidRPr="00BA311D">
        <w:rPr>
          <w:rStyle w:val="EndnoteReference"/>
          <w:spacing w:val="-4"/>
        </w:rPr>
        <w:t>]</w:t>
      </w:r>
      <w:r w:rsidR="004975BC" w:rsidRPr="00BA311D">
        <w:rPr>
          <w:spacing w:val="-2"/>
        </w:rPr>
        <w:t>,</w:t>
      </w:r>
      <w:r w:rsidR="00A14CD2" w:rsidRPr="00BA311D">
        <w:rPr>
          <w:spacing w:val="-2"/>
        </w:rPr>
        <w:t xml:space="preserve"> which </w:t>
      </w:r>
      <w:r w:rsidR="00693880" w:rsidRPr="00BA311D">
        <w:rPr>
          <w:spacing w:val="-2"/>
        </w:rPr>
        <w:t>works by</w:t>
      </w:r>
      <w:r w:rsidR="00E20367" w:rsidRPr="00BA311D">
        <w:rPr>
          <w:spacing w:val="-2"/>
        </w:rPr>
        <w:t xml:space="preserve"> </w:t>
      </w:r>
      <w:r w:rsidR="00E20367" w:rsidRPr="00BA311D">
        <w:t>generating a current over the bandgap, measuring the voltage, and then generates a different current over it to measures new voltage. The voltages are processed and then converted to temperature.</w:t>
      </w:r>
      <w:bookmarkEnd w:id="169"/>
      <w:bookmarkEnd w:id="170"/>
      <w:r w:rsidR="00E20367" w:rsidRPr="00BA311D">
        <w:t xml:space="preserve"> </w:t>
      </w:r>
      <w:r w:rsidR="009A5F34" w:rsidRPr="00BA311D">
        <w:rPr>
          <w:spacing w:val="-2"/>
        </w:rPr>
        <w:t xml:space="preserve">A Sigma-Delta ADC is used to convert </w:t>
      </w:r>
      <w:r w:rsidR="00E20367" w:rsidRPr="00BA311D">
        <w:rPr>
          <w:spacing w:val="-2"/>
        </w:rPr>
        <w:t>voltage</w:t>
      </w:r>
      <w:r w:rsidR="00D103B3" w:rsidRPr="00BA311D">
        <w:rPr>
          <w:spacing w:val="-2"/>
        </w:rPr>
        <w:t xml:space="preserve"> </w:t>
      </w:r>
      <w:r w:rsidR="009A5F34" w:rsidRPr="00BA311D">
        <w:rPr>
          <w:spacing w:val="-2"/>
        </w:rPr>
        <w:t>to a digital word that relates to the transistor temperature.</w:t>
      </w:r>
      <w:r w:rsidR="00D103B3" w:rsidRPr="00BA311D">
        <w:rPr>
          <w:spacing w:val="-2"/>
        </w:rPr>
        <w:t xml:space="preserve"> </w:t>
      </w:r>
      <w:r w:rsidR="00B62546" w:rsidRPr="00BA311D">
        <w:rPr>
          <w:spacing w:val="-2"/>
        </w:rPr>
        <w:t xml:space="preserve">The output of this sensor is a digital </w:t>
      </w:r>
      <w:r w:rsidR="00177287" w:rsidRPr="00BA311D">
        <w:rPr>
          <w:spacing w:val="-2"/>
        </w:rPr>
        <w:t>signal</w:t>
      </w:r>
      <w:r w:rsidR="00B62546" w:rsidRPr="00BA311D">
        <w:rPr>
          <w:spacing w:val="-2"/>
        </w:rPr>
        <w:t xml:space="preserve"> encoded with the temperature</w:t>
      </w:r>
      <w:r w:rsidR="00AD7582" w:rsidRPr="00BA311D">
        <w:rPr>
          <w:spacing w:val="-2"/>
        </w:rPr>
        <w:t>.</w:t>
      </w:r>
      <w:r w:rsidR="00541810" w:rsidRPr="00BA311D">
        <w:rPr>
          <w:spacing w:val="-2"/>
        </w:rPr>
        <w:t xml:space="preserve"> The Pmod TMP3 was used during the initial development of the biosensor</w:t>
      </w:r>
      <w:r w:rsidR="00E20367" w:rsidRPr="00BA311D">
        <w:rPr>
          <w:spacing w:val="-2"/>
        </w:rPr>
        <w:t>,</w:t>
      </w:r>
      <w:r w:rsidR="00541810" w:rsidRPr="00BA311D">
        <w:rPr>
          <w:spacing w:val="-2"/>
        </w:rPr>
        <w:t xml:space="preserve"> since the temperature sensor physical packaging was not suitable for measuring human body temperature. So, </w:t>
      </w:r>
      <w:r w:rsidR="00135DF3" w:rsidRPr="00BA311D">
        <w:rPr>
          <w:spacing w:val="-2"/>
        </w:rPr>
        <w:t>the decision was mad</w:t>
      </w:r>
      <w:r w:rsidR="009A1922" w:rsidRPr="00BA311D">
        <w:rPr>
          <w:spacing w:val="-2"/>
        </w:rPr>
        <w:t>e</w:t>
      </w:r>
      <w:r w:rsidR="00135DF3" w:rsidRPr="00BA311D">
        <w:rPr>
          <w:spacing w:val="-2"/>
        </w:rPr>
        <w:t xml:space="preserve"> to upgrade the Pmod T</w:t>
      </w:r>
      <w:r w:rsidR="00D94136" w:rsidRPr="00BA311D">
        <w:rPr>
          <w:spacing w:val="-2"/>
        </w:rPr>
        <w:t>MP3</w:t>
      </w:r>
      <w:r w:rsidR="00135DF3" w:rsidRPr="00BA311D">
        <w:rPr>
          <w:spacing w:val="-2"/>
        </w:rPr>
        <w:t xml:space="preserve"> for a sensor with contact leads or that is more appropriate for body temperature</w:t>
      </w:r>
      <w:r w:rsidR="009A1922" w:rsidRPr="00BA311D">
        <w:rPr>
          <w:spacing w:val="-2"/>
        </w:rPr>
        <w:t xml:space="preserve"> or holding.</w:t>
      </w:r>
    </w:p>
    <w:p w14:paraId="6FDAEE46" w14:textId="67ABB8EA" w:rsidR="00342B16" w:rsidRPr="00BA311D" w:rsidRDefault="00541810" w:rsidP="00342B16">
      <w:pPr>
        <w:pStyle w:val="BodyText"/>
        <w:spacing w:line="480" w:lineRule="auto"/>
        <w:ind w:left="792" w:right="864" w:firstLine="360"/>
        <w:jc w:val="both"/>
        <w:rPr>
          <w:spacing w:val="-2"/>
        </w:rPr>
      </w:pPr>
      <w:r w:rsidRPr="00BA311D">
        <w:rPr>
          <w:spacing w:val="-2"/>
        </w:rPr>
        <w:t xml:space="preserve">A more </w:t>
      </w:r>
      <w:r w:rsidR="00342B16" w:rsidRPr="00BA311D">
        <w:rPr>
          <w:spacing w:val="-2"/>
        </w:rPr>
        <w:t xml:space="preserve">suitable sensor for measuring human body temperature is the </w:t>
      </w:r>
      <w:hyperlink r:id="rId15" w:history="1">
        <w:r w:rsidR="00613121" w:rsidRPr="00BA311D">
          <w:rPr>
            <w:rStyle w:val="Hyperlink"/>
            <w:spacing w:val="-2"/>
          </w:rPr>
          <w:t>Pmod TC1</w:t>
        </w:r>
      </w:hyperlink>
      <w:r w:rsidR="00613121" w:rsidRPr="00BA311D">
        <w:rPr>
          <w:spacing w:val="-2"/>
        </w:rPr>
        <w:t xml:space="preserve"> </w:t>
      </w:r>
      <w:r w:rsidR="00BD45C1" w:rsidRPr="00BA311D">
        <w:rPr>
          <w:rStyle w:val="EndnoteReference"/>
          <w:spacing w:val="-4"/>
        </w:rPr>
        <w:t>[</w:t>
      </w:r>
      <w:r w:rsidR="00BD45C1" w:rsidRPr="00BA311D">
        <w:rPr>
          <w:rStyle w:val="EndnoteReference"/>
          <w:spacing w:val="-4"/>
        </w:rPr>
        <w:endnoteReference w:id="5"/>
      </w:r>
      <w:r w:rsidR="00BD45C1" w:rsidRPr="00BA311D">
        <w:rPr>
          <w:rStyle w:val="EndnoteReference"/>
          <w:spacing w:val="-4"/>
        </w:rPr>
        <w:t>]</w:t>
      </w:r>
      <w:r w:rsidR="004975BC" w:rsidRPr="00BA311D">
        <w:rPr>
          <w:spacing w:val="-2"/>
        </w:rPr>
        <w:t xml:space="preserve"> </w:t>
      </w:r>
      <w:r w:rsidR="00613121" w:rsidRPr="00BA311D">
        <w:rPr>
          <w:spacing w:val="-2"/>
        </w:rPr>
        <w:t xml:space="preserve">that is </w:t>
      </w:r>
      <w:r w:rsidR="00E969F5" w:rsidRPr="00BA311D">
        <w:rPr>
          <w:spacing w:val="-2"/>
        </w:rPr>
        <w:t xml:space="preserve">a K-type thermocouple </w:t>
      </w:r>
      <w:r w:rsidR="00613121" w:rsidRPr="00BA311D">
        <w:rPr>
          <w:spacing w:val="-2"/>
        </w:rPr>
        <w:t>with</w:t>
      </w:r>
      <w:r w:rsidR="00E969F5" w:rsidRPr="00BA311D">
        <w:rPr>
          <w:spacing w:val="-2"/>
        </w:rPr>
        <w:t xml:space="preserve"> wide temperature range</w:t>
      </w:r>
      <w:r w:rsidR="00C34058" w:rsidRPr="00BA311D">
        <w:rPr>
          <w:spacing w:val="-2"/>
        </w:rPr>
        <w:t xml:space="preserve"> -73°C to 482°C</w:t>
      </w:r>
      <w:r w:rsidR="00DC372A" w:rsidRPr="00BA311D">
        <w:rPr>
          <w:spacing w:val="-2"/>
        </w:rPr>
        <w:t xml:space="preserve"> and has</w:t>
      </w:r>
      <w:r w:rsidR="00E969F5" w:rsidRPr="00BA311D">
        <w:rPr>
          <w:spacing w:val="-2"/>
        </w:rPr>
        <w:t xml:space="preserve"> </w:t>
      </w:r>
      <w:r w:rsidR="00DC372A" w:rsidRPr="00BA311D">
        <w:rPr>
          <w:spacing w:val="-2"/>
        </w:rPr>
        <w:t xml:space="preserve">accuracy of  </w:t>
      </w:r>
      <m:oMath>
        <m:r>
          <w:rPr>
            <w:rFonts w:ascii="Cambria Math" w:hAnsi="Cambria Math"/>
            <w:spacing w:val="-2"/>
          </w:rPr>
          <m:t>±</m:t>
        </m:r>
      </m:oMath>
      <w:r w:rsidR="00DC372A" w:rsidRPr="00BA311D">
        <w:rPr>
          <w:spacing w:val="-2"/>
        </w:rPr>
        <w:t>2°C</w:t>
      </w:r>
      <w:r w:rsidR="00E969F5" w:rsidRPr="00BA311D">
        <w:rPr>
          <w:spacing w:val="-2"/>
        </w:rPr>
        <w:t>.</w:t>
      </w:r>
      <w:r w:rsidR="00167FB0" w:rsidRPr="00BA311D">
        <w:rPr>
          <w:spacing w:val="-2"/>
        </w:rPr>
        <w:t xml:space="preserve"> </w:t>
      </w:r>
      <w:r w:rsidR="00167FB0" w:rsidRPr="00BA311D">
        <w:rPr>
          <w:color w:val="000000" w:themeColor="text1"/>
          <w:spacing w:val="-2"/>
        </w:rPr>
        <w:fldChar w:fldCharType="begin"/>
      </w:r>
      <w:r w:rsidR="00167FB0" w:rsidRPr="00BA311D">
        <w:rPr>
          <w:color w:val="000000" w:themeColor="text1"/>
          <w:spacing w:val="-2"/>
        </w:rPr>
        <w:instrText xml:space="preserve"> REF _Ref118385573 \h  \* MERGEFORMAT </w:instrText>
      </w:r>
      <w:r w:rsidR="00167FB0" w:rsidRPr="00BA311D">
        <w:rPr>
          <w:color w:val="000000" w:themeColor="text1"/>
          <w:spacing w:val="-2"/>
        </w:rPr>
      </w:r>
      <w:r w:rsidR="00167FB0" w:rsidRPr="00BA311D">
        <w:rPr>
          <w:color w:val="000000" w:themeColor="text1"/>
          <w:spacing w:val="-2"/>
        </w:rPr>
        <w:fldChar w:fldCharType="separate"/>
      </w:r>
      <w:r w:rsidR="00D128A0" w:rsidRPr="00D128A0">
        <w:rPr>
          <w:color w:val="000000" w:themeColor="text1"/>
        </w:rPr>
        <w:t xml:space="preserve">Figure </w:t>
      </w:r>
      <w:r w:rsidR="00D128A0" w:rsidRPr="00D128A0">
        <w:rPr>
          <w:noProof/>
          <w:color w:val="0070C0"/>
        </w:rPr>
        <w:t>4</w:t>
      </w:r>
      <w:r w:rsidR="00167FB0" w:rsidRPr="00BA311D">
        <w:rPr>
          <w:color w:val="000000" w:themeColor="text1"/>
          <w:spacing w:val="-2"/>
        </w:rPr>
        <w:fldChar w:fldCharType="end"/>
      </w:r>
      <w:r w:rsidR="00342B16" w:rsidRPr="00BA311D">
        <w:rPr>
          <w:spacing w:val="-2"/>
        </w:rPr>
        <w:t xml:space="preserve"> </w:t>
      </w:r>
      <w:r w:rsidR="00167FB0" w:rsidRPr="00BA311D">
        <w:rPr>
          <w:spacing w:val="-2"/>
        </w:rPr>
        <w:t>illustrates how the thermocouple</w:t>
      </w:r>
      <w:r w:rsidR="00342B16" w:rsidRPr="00BA311D">
        <w:rPr>
          <w:spacing w:val="-2"/>
        </w:rPr>
        <w:t xml:space="preserve"> works by measuring the cold junction that consists of two different electrical conductors that form a thermal junction. As the temperature changes at the junction, the voltage measured can be translated to a corresponding temperature.</w:t>
      </w:r>
      <w:r w:rsidR="007F682B" w:rsidRPr="00BA311D">
        <w:rPr>
          <w:spacing w:val="-2"/>
        </w:rPr>
        <w:t xml:space="preserve"> T</w:t>
      </w:r>
      <w:r w:rsidR="00342B16" w:rsidRPr="00BA311D">
        <w:rPr>
          <w:spacing w:val="-2"/>
        </w:rPr>
        <w:t>he output of thermocouples, is a small voltage in the mV range. Thermocouples J, K and T type</w:t>
      </w:r>
      <w:r w:rsidR="00A011F5" w:rsidRPr="00BA311D">
        <w:rPr>
          <w:spacing w:val="-2"/>
        </w:rPr>
        <w:t xml:space="preserve"> </w:t>
      </w:r>
      <w:r w:rsidR="00342B16" w:rsidRPr="00BA311D">
        <w:rPr>
          <w:spacing w:val="-2"/>
        </w:rPr>
        <w:t>are the most common and at room temperature, their voltage varies from 52µV/°C, 41 µV/°C, and 41 µV/°C while other less-common types are even smaller.</w:t>
      </w:r>
    </w:p>
    <w:p w14:paraId="6886A18C" w14:textId="3CF3D4B0" w:rsidR="00342B16" w:rsidRPr="00BA311D" w:rsidRDefault="00342B16" w:rsidP="00342B16">
      <w:pPr>
        <w:pStyle w:val="BodyText"/>
        <w:spacing w:before="0" w:line="480" w:lineRule="auto"/>
        <w:ind w:left="792" w:right="864" w:firstLine="360"/>
        <w:jc w:val="both"/>
        <w:rPr>
          <w:spacing w:val="-2"/>
        </w:rPr>
      </w:pPr>
    </w:p>
    <w:p w14:paraId="15802367" w14:textId="77777777" w:rsidR="00342B16" w:rsidRPr="00BA311D" w:rsidRDefault="00342B16" w:rsidP="00342B16">
      <w:pPr>
        <w:pStyle w:val="BodyText"/>
        <w:spacing w:before="0" w:line="480" w:lineRule="auto"/>
        <w:ind w:left="792" w:right="864" w:firstLine="360"/>
        <w:jc w:val="both"/>
        <w:rPr>
          <w:spacing w:val="-2"/>
        </w:rPr>
      </w:pPr>
    </w:p>
    <w:p w14:paraId="3144A39F" w14:textId="5611979C" w:rsidR="00DC2554" w:rsidRPr="00BA311D" w:rsidRDefault="00F5674A" w:rsidP="00A011F5">
      <w:pPr>
        <w:pStyle w:val="BodyText"/>
        <w:keepNext/>
        <w:spacing w:before="0" w:line="480" w:lineRule="auto"/>
        <w:ind w:right="845" w:firstLine="720"/>
      </w:pPr>
      <w:r w:rsidRPr="00BA311D">
        <w:rPr>
          <w:noProof/>
        </w:rPr>
        <w:lastRenderedPageBreak/>
        <w:drawing>
          <wp:inline distT="0" distB="0" distL="0" distR="0" wp14:anchorId="46937160" wp14:editId="4537AB71">
            <wp:extent cx="5276850" cy="222057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9263" cy="2255256"/>
                    </a:xfrm>
                    <a:prstGeom prst="rect">
                      <a:avLst/>
                    </a:prstGeom>
                  </pic:spPr>
                </pic:pic>
              </a:graphicData>
            </a:graphic>
          </wp:inline>
        </w:drawing>
      </w:r>
    </w:p>
    <w:p w14:paraId="324D7195" w14:textId="78D6007C" w:rsidR="00DC2554" w:rsidRPr="00BA311D" w:rsidRDefault="00DC2554" w:rsidP="00F5674A">
      <w:pPr>
        <w:pStyle w:val="Caption"/>
        <w:jc w:val="center"/>
        <w:rPr>
          <w:sz w:val="24"/>
          <w:szCs w:val="24"/>
        </w:rPr>
      </w:pPr>
      <w:bookmarkStart w:id="171" w:name="_Ref118385573"/>
      <w:bookmarkStart w:id="172" w:name="_Toc118460303"/>
      <w:bookmarkStart w:id="173" w:name="_Toc120907420"/>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4</w:t>
      </w:r>
      <w:r w:rsidRPr="00BA311D">
        <w:rPr>
          <w:noProof/>
          <w:sz w:val="24"/>
          <w:szCs w:val="24"/>
        </w:rPr>
        <w:fldChar w:fldCharType="end"/>
      </w:r>
      <w:bookmarkEnd w:id="171"/>
      <w:r w:rsidRPr="00BA311D">
        <w:rPr>
          <w:sz w:val="24"/>
          <w:szCs w:val="24"/>
        </w:rPr>
        <w:t xml:space="preserve">. K-type </w:t>
      </w:r>
      <w:r w:rsidR="00F5674A" w:rsidRPr="00BA311D">
        <w:rPr>
          <w:sz w:val="24"/>
          <w:szCs w:val="24"/>
        </w:rPr>
        <w:t>Thermocouple Concept</w:t>
      </w:r>
      <w:bookmarkEnd w:id="172"/>
      <w:bookmarkEnd w:id="173"/>
    </w:p>
    <w:p w14:paraId="1B4C6D7E" w14:textId="2F6C402C" w:rsidR="00EB3349" w:rsidRPr="00BA311D" w:rsidRDefault="00EB3349" w:rsidP="00EB3349">
      <w:pPr>
        <w:pStyle w:val="BodyText"/>
        <w:spacing w:before="0" w:line="480" w:lineRule="auto"/>
        <w:ind w:left="792" w:right="864" w:firstLine="360"/>
        <w:jc w:val="both"/>
        <w:rPr>
          <w:spacing w:val="-2"/>
        </w:rPr>
      </w:pPr>
      <w:r w:rsidRPr="00BA311D">
        <w:rPr>
          <w:spacing w:val="-2"/>
        </w:rPr>
        <w:t>To meet input requirements of FPGA system and ADC, an amplifier, filter and cold junction compensation sensor</w:t>
      </w:r>
      <w:r w:rsidR="007F682B" w:rsidRPr="00BA311D">
        <w:rPr>
          <w:spacing w:val="-2"/>
        </w:rPr>
        <w:t xml:space="preserve"> </w:t>
      </w:r>
      <w:r w:rsidR="00E20367" w:rsidRPr="00BA311D">
        <w:rPr>
          <w:spacing w:val="-2"/>
        </w:rPr>
        <w:t>as shown in</w:t>
      </w:r>
      <w:r w:rsidR="007F682B" w:rsidRPr="00BA311D">
        <w:rPr>
          <w:spacing w:val="-2"/>
        </w:rPr>
        <w:t xml:space="preserve"> </w:t>
      </w:r>
      <w:r w:rsidR="007F682B" w:rsidRPr="00BA311D">
        <w:rPr>
          <w:color w:val="000000" w:themeColor="text1"/>
          <w:spacing w:val="-2"/>
        </w:rPr>
        <w:fldChar w:fldCharType="begin"/>
      </w:r>
      <w:r w:rsidR="007F682B" w:rsidRPr="00BA311D">
        <w:rPr>
          <w:color w:val="000000" w:themeColor="text1"/>
          <w:spacing w:val="-2"/>
        </w:rPr>
        <w:instrText xml:space="preserve"> REF _Ref118381029 \h  \* MERGEFORMAT </w:instrText>
      </w:r>
      <w:r w:rsidR="007F682B" w:rsidRPr="00BA311D">
        <w:rPr>
          <w:color w:val="000000" w:themeColor="text1"/>
          <w:spacing w:val="-2"/>
        </w:rPr>
      </w:r>
      <w:r w:rsidR="007F682B" w:rsidRPr="00BA311D">
        <w:rPr>
          <w:color w:val="000000" w:themeColor="text1"/>
          <w:spacing w:val="-2"/>
        </w:rPr>
        <w:fldChar w:fldCharType="separate"/>
      </w:r>
      <w:r w:rsidR="00D128A0" w:rsidRPr="00D128A0">
        <w:rPr>
          <w:color w:val="000000" w:themeColor="text1"/>
        </w:rPr>
        <w:t xml:space="preserve">Figure </w:t>
      </w:r>
      <w:r w:rsidR="00D128A0" w:rsidRPr="00D128A0">
        <w:rPr>
          <w:noProof/>
          <w:color w:val="0070C0"/>
        </w:rPr>
        <w:t>5</w:t>
      </w:r>
      <w:r w:rsidR="007F682B" w:rsidRPr="00BA311D">
        <w:rPr>
          <w:color w:val="000000" w:themeColor="text1"/>
          <w:spacing w:val="-2"/>
        </w:rPr>
        <w:fldChar w:fldCharType="end"/>
      </w:r>
      <w:r w:rsidR="007F682B" w:rsidRPr="00BA311D">
        <w:rPr>
          <w:spacing w:val="-2"/>
        </w:rPr>
        <w:t xml:space="preserve"> </w:t>
      </w:r>
      <w:r w:rsidRPr="00BA311D">
        <w:rPr>
          <w:spacing w:val="-2"/>
        </w:rPr>
        <w:t xml:space="preserve">are used to interface with thermocouple. </w:t>
      </w:r>
      <w:r w:rsidR="00F5674A" w:rsidRPr="00BA311D">
        <w:rPr>
          <w:spacing w:val="-2"/>
        </w:rPr>
        <w:t>Th</w:t>
      </w:r>
      <w:r w:rsidR="00202A8E" w:rsidRPr="00BA311D">
        <w:rPr>
          <w:spacing w:val="-2"/>
        </w:rPr>
        <w:t xml:space="preserve">ere are several modules such as the </w:t>
      </w:r>
      <w:r w:rsidR="00E92525" w:rsidRPr="00BA311D">
        <w:rPr>
          <w:spacing w:val="-2"/>
        </w:rPr>
        <w:t>Pmod TC1</w:t>
      </w:r>
      <w:r w:rsidR="00202A8E" w:rsidRPr="00BA311D">
        <w:rPr>
          <w:spacing w:val="-2"/>
        </w:rPr>
        <w:t xml:space="preserve"> that </w:t>
      </w:r>
      <w:r w:rsidR="00FB5C2E" w:rsidRPr="00BA311D">
        <w:rPr>
          <w:spacing w:val="-2"/>
        </w:rPr>
        <w:t>are</w:t>
      </w:r>
      <w:r w:rsidR="00202A8E" w:rsidRPr="00BA311D">
        <w:rPr>
          <w:spacing w:val="-2"/>
        </w:rPr>
        <w:t xml:space="preserve"> </w:t>
      </w:r>
      <w:r w:rsidR="007F682B" w:rsidRPr="00BA311D">
        <w:rPr>
          <w:spacing w:val="-2"/>
        </w:rPr>
        <w:t>packaged</w:t>
      </w:r>
      <w:r w:rsidR="00202A8E" w:rsidRPr="00BA311D">
        <w:rPr>
          <w:spacing w:val="-2"/>
        </w:rPr>
        <w:t xml:space="preserve"> with a temperature sensor to measure the reference junction of the k-type thermocouple</w:t>
      </w:r>
      <w:r w:rsidR="00F5674A" w:rsidRPr="00BA311D">
        <w:rPr>
          <w:spacing w:val="-2"/>
        </w:rPr>
        <w:t>,</w:t>
      </w:r>
      <w:r w:rsidR="00202A8E" w:rsidRPr="00BA311D">
        <w:rPr>
          <w:spacing w:val="-2"/>
        </w:rPr>
        <w:t xml:space="preserve"> </w:t>
      </w:r>
      <w:r w:rsidR="00F5674A" w:rsidRPr="00BA311D">
        <w:rPr>
          <w:spacing w:val="-2"/>
        </w:rPr>
        <w:t>amplifier to increase</w:t>
      </w:r>
      <w:r w:rsidR="00202A8E" w:rsidRPr="00BA311D">
        <w:rPr>
          <w:spacing w:val="-2"/>
        </w:rPr>
        <w:t xml:space="preserve"> voltage </w:t>
      </w:r>
      <w:r w:rsidR="00F5674A" w:rsidRPr="00BA311D">
        <w:rPr>
          <w:spacing w:val="-2"/>
        </w:rPr>
        <w:t>and</w:t>
      </w:r>
      <w:r w:rsidRPr="00BA311D">
        <w:rPr>
          <w:spacing w:val="-2"/>
        </w:rPr>
        <w:t xml:space="preserve"> filter to shape signal.</w:t>
      </w:r>
    </w:p>
    <w:p w14:paraId="699F47B8" w14:textId="75C82E93" w:rsidR="00561F57" w:rsidRPr="00BA311D" w:rsidRDefault="00DC2554" w:rsidP="00675B2C">
      <w:pPr>
        <w:pStyle w:val="BodyText"/>
        <w:keepNext/>
        <w:spacing w:before="0" w:line="480" w:lineRule="auto"/>
        <w:ind w:right="845"/>
      </w:pPr>
      <w:r w:rsidRPr="00BA311D">
        <w:rPr>
          <w:noProof/>
        </w:rPr>
        <w:drawing>
          <wp:inline distT="0" distB="0" distL="0" distR="0" wp14:anchorId="3AB6D78B" wp14:editId="2DA2801A">
            <wp:extent cx="5413248" cy="26337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7354" cy="2655201"/>
                    </a:xfrm>
                    <a:prstGeom prst="rect">
                      <a:avLst/>
                    </a:prstGeom>
                  </pic:spPr>
                </pic:pic>
              </a:graphicData>
            </a:graphic>
          </wp:inline>
        </w:drawing>
      </w:r>
    </w:p>
    <w:p w14:paraId="0E5E93AB" w14:textId="5B7378BB" w:rsidR="00561F57" w:rsidRPr="00BA311D" w:rsidRDefault="00561F57" w:rsidP="00561F57">
      <w:pPr>
        <w:pStyle w:val="Caption"/>
        <w:jc w:val="center"/>
        <w:rPr>
          <w:sz w:val="24"/>
          <w:szCs w:val="24"/>
        </w:rPr>
      </w:pPr>
      <w:bookmarkStart w:id="174" w:name="_Ref118381029"/>
      <w:bookmarkStart w:id="175" w:name="_Toc118460304"/>
      <w:bookmarkStart w:id="176" w:name="_Toc120907421"/>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5</w:t>
      </w:r>
      <w:r w:rsidRPr="00BA311D">
        <w:rPr>
          <w:noProof/>
          <w:sz w:val="24"/>
          <w:szCs w:val="24"/>
        </w:rPr>
        <w:fldChar w:fldCharType="end"/>
      </w:r>
      <w:bookmarkEnd w:id="174"/>
      <w:r w:rsidRPr="00BA311D">
        <w:rPr>
          <w:sz w:val="24"/>
          <w:szCs w:val="24"/>
        </w:rPr>
        <w:t>. K-Type Thermocouple</w:t>
      </w:r>
      <w:r w:rsidR="00F5674A" w:rsidRPr="00BA311D">
        <w:rPr>
          <w:sz w:val="24"/>
          <w:szCs w:val="24"/>
        </w:rPr>
        <w:t xml:space="preserve"> Circuit</w:t>
      </w:r>
      <w:bookmarkEnd w:id="175"/>
      <w:bookmarkEnd w:id="176"/>
    </w:p>
    <w:p w14:paraId="26DE1B0C" w14:textId="31C06743" w:rsidR="00844CFE" w:rsidRPr="00BA311D" w:rsidRDefault="00844CFE" w:rsidP="00844CFE">
      <w:pPr>
        <w:rPr>
          <w:sz w:val="24"/>
          <w:szCs w:val="24"/>
        </w:rPr>
      </w:pPr>
    </w:p>
    <w:p w14:paraId="3D464F41" w14:textId="649F07B3" w:rsidR="00844CFE" w:rsidRPr="00BA311D" w:rsidRDefault="00844CFE" w:rsidP="00844CFE">
      <w:pPr>
        <w:rPr>
          <w:sz w:val="24"/>
          <w:szCs w:val="24"/>
        </w:rPr>
      </w:pPr>
    </w:p>
    <w:p w14:paraId="43F74C9F" w14:textId="53338B1A" w:rsidR="00844CFE" w:rsidRPr="00BA311D" w:rsidRDefault="00844CFE" w:rsidP="00844CFE">
      <w:pPr>
        <w:rPr>
          <w:sz w:val="24"/>
          <w:szCs w:val="24"/>
        </w:rPr>
      </w:pPr>
    </w:p>
    <w:p w14:paraId="7B6C51A6" w14:textId="77777777" w:rsidR="00844CFE" w:rsidRPr="00BA311D" w:rsidRDefault="00844CFE" w:rsidP="00844CFE">
      <w:pPr>
        <w:rPr>
          <w:sz w:val="24"/>
          <w:szCs w:val="24"/>
        </w:rPr>
      </w:pPr>
    </w:p>
    <w:p w14:paraId="15F130D7" w14:textId="558C248A" w:rsidR="00585F7B" w:rsidRPr="00BA311D" w:rsidRDefault="00617225" w:rsidP="00B72CA4">
      <w:pPr>
        <w:pStyle w:val="Heading1"/>
        <w:numPr>
          <w:ilvl w:val="1"/>
          <w:numId w:val="3"/>
        </w:numPr>
        <w:tabs>
          <w:tab w:val="left" w:pos="1143"/>
        </w:tabs>
        <w:spacing w:before="0"/>
        <w:ind w:left="1081" w:hanging="361"/>
        <w:jc w:val="left"/>
      </w:pPr>
      <w:bookmarkStart w:id="177" w:name="_Toc120907338"/>
      <w:r w:rsidRPr="00BA311D">
        <w:t xml:space="preserve">Stress </w:t>
      </w:r>
      <w:r w:rsidR="00E20367" w:rsidRPr="00BA311D">
        <w:t>Analysis</w:t>
      </w:r>
      <w:bookmarkEnd w:id="177"/>
    </w:p>
    <w:p w14:paraId="55455E16" w14:textId="77777777" w:rsidR="00585F7B" w:rsidRPr="00BA311D" w:rsidRDefault="00585F7B" w:rsidP="00DC3231">
      <w:pPr>
        <w:pStyle w:val="Heading1"/>
        <w:tabs>
          <w:tab w:val="left" w:pos="1143"/>
        </w:tabs>
        <w:spacing w:before="0"/>
        <w:ind w:left="792" w:right="864" w:firstLine="0"/>
      </w:pPr>
    </w:p>
    <w:p w14:paraId="18BF9776" w14:textId="1DF1D9F1" w:rsidR="004C7E44" w:rsidRPr="00BA311D" w:rsidRDefault="00EB3349" w:rsidP="004C7E44">
      <w:pPr>
        <w:pStyle w:val="BodyText"/>
        <w:spacing w:before="0" w:line="480" w:lineRule="auto"/>
        <w:ind w:left="792" w:right="864" w:firstLine="360"/>
        <w:jc w:val="both"/>
      </w:pPr>
      <w:r w:rsidRPr="00BA311D">
        <w:t>The biosensor software executing on the Zynq processor implements a stress level algorithm that utilizes the measurements from ECG, GSR and temperature sensor</w:t>
      </w:r>
      <w:r w:rsidR="006065FF" w:rsidRPr="00BA311D">
        <w:t>.</w:t>
      </w:r>
      <w:r w:rsidR="004C7E44" w:rsidRPr="00BA311D">
        <w:t xml:space="preserve"> Each person has a unique emotional response, so it is difficult to interpret the same set of sensor readings on two different people as corresponding to the same stress level. To accommodate the unique features of each user, testing different scenarios on the subject for different stress levels are needed. </w:t>
      </w:r>
    </w:p>
    <w:p w14:paraId="1C4A2207" w14:textId="788CE27B" w:rsidR="004213C4" w:rsidRPr="00BA311D" w:rsidRDefault="006065FF" w:rsidP="004C7E44">
      <w:pPr>
        <w:pStyle w:val="BodyText"/>
        <w:spacing w:before="0" w:line="480" w:lineRule="auto"/>
        <w:ind w:left="792" w:right="864" w:firstLine="360"/>
        <w:jc w:val="both"/>
      </w:pPr>
      <w:r w:rsidRPr="00BA311D">
        <w:t xml:space="preserve"> </w:t>
      </w:r>
      <w:r w:rsidR="00A07FB1" w:rsidRPr="00BA311D">
        <w:t xml:space="preserve">By observing the sensor outputs, </w:t>
      </w:r>
      <w:r w:rsidR="008E41FD" w:rsidRPr="00BA311D">
        <w:t xml:space="preserve">if the heart rate is 110-130 BPM, then it can be perceived as you are exercising, normally have a fast heartbeat, </w:t>
      </w:r>
      <w:r w:rsidR="003C0099" w:rsidRPr="00BA311D">
        <w:t>fever,</w:t>
      </w:r>
      <w:r w:rsidR="008E41FD" w:rsidRPr="00BA311D">
        <w:t xml:space="preserve"> or other conditions. Now if </w:t>
      </w:r>
      <w:r w:rsidR="00FF53B3" w:rsidRPr="00BA311D">
        <w:t>the</w:t>
      </w:r>
      <w:r w:rsidR="008E41FD" w:rsidRPr="00BA311D">
        <w:t xml:space="preserve"> temperature is </w:t>
      </w:r>
      <w:r w:rsidR="003C0099" w:rsidRPr="00BA311D">
        <w:t>high</w:t>
      </w:r>
      <w:r w:rsidR="00FF53B3" w:rsidRPr="00BA311D">
        <w:t xml:space="preserve"> like above 100ºF</w:t>
      </w:r>
      <w:r w:rsidR="00C34058" w:rsidRPr="00BA311D">
        <w:t xml:space="preserve"> or </w:t>
      </w:r>
      <w:r w:rsidR="00C34058" w:rsidRPr="00BA311D">
        <w:rPr>
          <w:spacing w:val="-2"/>
        </w:rPr>
        <w:t>37.78°C</w:t>
      </w:r>
      <w:r w:rsidR="00FF53B3" w:rsidRPr="00BA311D">
        <w:t xml:space="preserve">, then maybe the subject is in a really warm environment, ill, intense physical activity or other factors. With the two results, it’s not bad judgement to say the subject is stressed since BPM and temperature measurements are higher than normal. </w:t>
      </w:r>
      <w:r w:rsidR="00343450" w:rsidRPr="00BA311D">
        <w:t xml:space="preserve">The </w:t>
      </w:r>
      <w:r w:rsidRPr="00BA311D">
        <w:t>stress level</w:t>
      </w:r>
      <w:r w:rsidR="00343450" w:rsidRPr="00BA311D">
        <w:t xml:space="preserve"> algorithm </w:t>
      </w:r>
      <w:r w:rsidR="00144058" w:rsidRPr="00BA311D">
        <w:t>receives</w:t>
      </w:r>
      <w:r w:rsidR="00343450" w:rsidRPr="00BA311D">
        <w:t xml:space="preserve"> measurements from the sensors as inputs and</w:t>
      </w:r>
      <w:r w:rsidRPr="00BA311D">
        <w:t xml:space="preserve"> will report the stress level to the wearer.</w:t>
      </w:r>
      <w:r w:rsidR="004C7E44" w:rsidRPr="00BA311D">
        <w:t xml:space="preserve"> To improve the algorithm, </w:t>
      </w:r>
      <w:r w:rsidR="004213C4" w:rsidRPr="00BA311D">
        <w:t>a machine learning algorithm can be implemented to learn from previous subjects and still learn from new patients by storing data in memory.</w:t>
      </w:r>
    </w:p>
    <w:p w14:paraId="513B8919" w14:textId="0A5FFE83" w:rsidR="003015F5" w:rsidRPr="00BA311D" w:rsidRDefault="003015F5" w:rsidP="003015F5">
      <w:pPr>
        <w:pStyle w:val="Heading1"/>
        <w:numPr>
          <w:ilvl w:val="1"/>
          <w:numId w:val="3"/>
        </w:numPr>
        <w:tabs>
          <w:tab w:val="left" w:pos="1143"/>
        </w:tabs>
        <w:spacing w:before="0"/>
        <w:ind w:left="1081" w:hanging="361"/>
        <w:jc w:val="left"/>
      </w:pPr>
      <w:bookmarkStart w:id="178" w:name="_Toc120907339"/>
      <w:r w:rsidRPr="00BA311D">
        <w:t>OLED Display</w:t>
      </w:r>
      <w:bookmarkEnd w:id="178"/>
    </w:p>
    <w:p w14:paraId="3BB31585" w14:textId="77777777" w:rsidR="0047005F" w:rsidRPr="00BA311D" w:rsidRDefault="0047005F" w:rsidP="0047005F">
      <w:pPr>
        <w:pStyle w:val="BodyText"/>
        <w:spacing w:before="0"/>
        <w:ind w:left="1142"/>
      </w:pPr>
    </w:p>
    <w:p w14:paraId="27EBE77B" w14:textId="6F90023C" w:rsidR="003015F5" w:rsidRPr="00BA311D" w:rsidRDefault="00A641B4" w:rsidP="00DC3231">
      <w:pPr>
        <w:pStyle w:val="BodyText"/>
        <w:spacing w:before="0" w:line="480" w:lineRule="auto"/>
        <w:ind w:left="792" w:right="864" w:firstLine="422"/>
        <w:jc w:val="both"/>
      </w:pPr>
      <w:r w:rsidRPr="00BA311D">
        <w:t xml:space="preserve">A </w:t>
      </w:r>
      <w:hyperlink r:id="rId18" w:history="1">
        <w:r w:rsidRPr="00BA311D">
          <w:rPr>
            <w:rStyle w:val="Hyperlink"/>
            <w:color w:val="0070C0"/>
          </w:rPr>
          <w:t xml:space="preserve">Pmod </w:t>
        </w:r>
        <w:r w:rsidR="0047005F" w:rsidRPr="00BA311D">
          <w:rPr>
            <w:rStyle w:val="Hyperlink"/>
            <w:color w:val="0070C0"/>
          </w:rPr>
          <w:t>OLED</w:t>
        </w:r>
      </w:hyperlink>
      <w:r w:rsidR="0047005F" w:rsidRPr="00BA311D">
        <w:rPr>
          <w:color w:val="0070C0"/>
        </w:rPr>
        <w:t xml:space="preserve"> </w:t>
      </w:r>
      <w:r w:rsidR="0015385E" w:rsidRPr="00BA311D">
        <w:rPr>
          <w:rStyle w:val="EndnoteReference"/>
          <w:spacing w:val="-4"/>
        </w:rPr>
        <w:t>[</w:t>
      </w:r>
      <w:r w:rsidR="0015385E" w:rsidRPr="00BA311D">
        <w:rPr>
          <w:rStyle w:val="EndnoteReference"/>
          <w:spacing w:val="-4"/>
        </w:rPr>
        <w:endnoteReference w:id="6"/>
      </w:r>
      <w:r w:rsidR="0015385E" w:rsidRPr="00BA311D">
        <w:rPr>
          <w:rStyle w:val="EndnoteReference"/>
          <w:spacing w:val="-4"/>
        </w:rPr>
        <w:t>]</w:t>
      </w:r>
      <w:r w:rsidR="0015385E" w:rsidRPr="00BA311D">
        <w:rPr>
          <w:color w:val="0070C0"/>
        </w:rPr>
        <w:t xml:space="preserve"> </w:t>
      </w:r>
      <w:r w:rsidR="0047005F" w:rsidRPr="00BA311D">
        <w:t>display</w:t>
      </w:r>
      <w:r w:rsidRPr="00BA311D">
        <w:t xml:space="preserve"> was used for the project</w:t>
      </w:r>
      <w:r w:rsidR="0047005F" w:rsidRPr="00BA311D">
        <w:t xml:space="preserve">, the measurements </w:t>
      </w:r>
      <w:r w:rsidRPr="00BA311D">
        <w:t>from the sensors</w:t>
      </w:r>
      <w:r w:rsidR="004C7E44" w:rsidRPr="00BA311D">
        <w:t xml:space="preserve"> are</w:t>
      </w:r>
      <w:r w:rsidR="0047005F" w:rsidRPr="00BA311D">
        <w:t xml:space="preserve"> </w:t>
      </w:r>
      <w:r w:rsidRPr="00BA311D">
        <w:t xml:space="preserve">displayed </w:t>
      </w:r>
      <w:r w:rsidR="0047005F" w:rsidRPr="00BA311D">
        <w:t>on the OLED</w:t>
      </w:r>
      <w:r w:rsidR="0015385E" w:rsidRPr="00BA311D">
        <w:t xml:space="preserve">. </w:t>
      </w:r>
      <w:r w:rsidR="0047005F" w:rsidRPr="00BA311D">
        <w:t>Results</w:t>
      </w:r>
      <w:r w:rsidR="004C7E44" w:rsidRPr="00BA311D">
        <w:t xml:space="preserve"> are</w:t>
      </w:r>
      <w:r w:rsidR="0047005F" w:rsidRPr="00BA311D">
        <w:t xml:space="preserve"> displayed on the Vitis GUI</w:t>
      </w:r>
      <w:r w:rsidRPr="00BA311D">
        <w:t xml:space="preserve"> terminal</w:t>
      </w:r>
      <w:r w:rsidR="0047005F" w:rsidRPr="00BA311D">
        <w:t xml:space="preserve"> but to make the embedded system more user friendly, results </w:t>
      </w:r>
      <w:r w:rsidR="004C7E44" w:rsidRPr="00BA311D">
        <w:t>are</w:t>
      </w:r>
      <w:r w:rsidR="0047005F" w:rsidRPr="00BA311D">
        <w:t xml:space="preserve"> printed on OLED display.</w:t>
      </w:r>
    </w:p>
    <w:p w14:paraId="02B2ABDD" w14:textId="77777777" w:rsidR="00844CFE" w:rsidRPr="00BA311D" w:rsidRDefault="00844CFE" w:rsidP="00DC3231">
      <w:pPr>
        <w:pStyle w:val="BodyText"/>
        <w:spacing w:before="0" w:line="480" w:lineRule="auto"/>
        <w:ind w:left="792" w:right="864" w:firstLine="422"/>
        <w:jc w:val="both"/>
        <w:rPr>
          <w:spacing w:val="-2"/>
        </w:rPr>
      </w:pPr>
    </w:p>
    <w:p w14:paraId="130C4E7F" w14:textId="7DF778ED" w:rsidR="00F94AF7" w:rsidRPr="00BA311D" w:rsidRDefault="004C7E44" w:rsidP="00B72CA4">
      <w:pPr>
        <w:pStyle w:val="Heading1"/>
        <w:numPr>
          <w:ilvl w:val="1"/>
          <w:numId w:val="3"/>
        </w:numPr>
        <w:tabs>
          <w:tab w:val="left" w:pos="1143"/>
        </w:tabs>
        <w:spacing w:before="0"/>
        <w:ind w:left="1081" w:hanging="361"/>
        <w:jc w:val="left"/>
      </w:pPr>
      <w:bookmarkStart w:id="179" w:name="_Toc120907340"/>
      <w:r w:rsidRPr="00BA311D">
        <w:lastRenderedPageBreak/>
        <w:t>Processors and Field Programmable Gate Arrays</w:t>
      </w:r>
      <w:bookmarkEnd w:id="179"/>
    </w:p>
    <w:p w14:paraId="5A2C0792" w14:textId="77777777" w:rsidR="00F94AF7" w:rsidRPr="00BA311D" w:rsidRDefault="00F94AF7" w:rsidP="0017558E">
      <w:pPr>
        <w:pStyle w:val="BodyText"/>
        <w:spacing w:before="0"/>
        <w:rPr>
          <w:b/>
        </w:rPr>
      </w:pPr>
    </w:p>
    <w:p w14:paraId="576EEC74" w14:textId="27BDFA2E" w:rsidR="00A641B4" w:rsidRPr="00BA311D" w:rsidRDefault="00AE42DF" w:rsidP="00DC3231">
      <w:pPr>
        <w:pStyle w:val="BodyText"/>
        <w:spacing w:before="0" w:line="480" w:lineRule="auto"/>
        <w:ind w:left="792" w:right="864" w:firstLine="360"/>
        <w:jc w:val="both"/>
      </w:pPr>
      <w:bookmarkStart w:id="180" w:name="_Hlk117089438"/>
      <w:r w:rsidRPr="00BA311D">
        <w:t xml:space="preserve">A </w:t>
      </w:r>
      <w:hyperlink r:id="rId19" w:history="1">
        <w:r w:rsidRPr="00BA311D">
          <w:rPr>
            <w:rStyle w:val="Hyperlink"/>
          </w:rPr>
          <w:t>System on Chip</w:t>
        </w:r>
      </w:hyperlink>
      <w:r w:rsidRPr="00BA311D">
        <w:t xml:space="preserve"> (SoC)</w:t>
      </w:r>
      <w:r w:rsidR="00BD493D" w:rsidRPr="00BA311D">
        <w:t xml:space="preserve"> </w:t>
      </w:r>
      <w:r w:rsidR="00BD45C1" w:rsidRPr="00BA311D">
        <w:rPr>
          <w:rStyle w:val="EndnoteReference"/>
          <w:spacing w:val="-4"/>
        </w:rPr>
        <w:t>[</w:t>
      </w:r>
      <w:r w:rsidR="00BD45C1" w:rsidRPr="00BA311D">
        <w:rPr>
          <w:rStyle w:val="EndnoteReference"/>
          <w:spacing w:val="-4"/>
        </w:rPr>
        <w:endnoteReference w:id="7"/>
      </w:r>
      <w:r w:rsidR="00BD45C1" w:rsidRPr="00BA311D">
        <w:rPr>
          <w:rStyle w:val="EndnoteReference"/>
          <w:spacing w:val="-4"/>
        </w:rPr>
        <w:t>]</w:t>
      </w:r>
      <w:r w:rsidRPr="00BA311D">
        <w:t xml:space="preserve"> combines the software programmability of ARM processors with the hardware programmability of a </w:t>
      </w:r>
      <w:hyperlink r:id="rId20" w:history="1">
        <w:r w:rsidRPr="00BA311D">
          <w:rPr>
            <w:rStyle w:val="Hyperlink"/>
            <w:color w:val="0070C0"/>
          </w:rPr>
          <w:t>Field Programmable Gate Array</w:t>
        </w:r>
      </w:hyperlink>
      <w:r w:rsidRPr="00BA311D">
        <w:t xml:space="preserve"> </w:t>
      </w:r>
      <w:r w:rsidR="004B4822" w:rsidRPr="00BA311D">
        <w:t>(</w:t>
      </w:r>
      <w:r w:rsidRPr="00BA311D">
        <w:t>FPGA</w:t>
      </w:r>
      <w:r w:rsidR="004B4822" w:rsidRPr="00BA311D">
        <w:t>)</w:t>
      </w:r>
      <w:r w:rsidR="00BD493D" w:rsidRPr="00BA311D">
        <w:t xml:space="preserve"> </w:t>
      </w:r>
      <w:r w:rsidR="00BD45C1" w:rsidRPr="00BA311D">
        <w:rPr>
          <w:rStyle w:val="EndnoteReference"/>
          <w:spacing w:val="-4"/>
        </w:rPr>
        <w:t>[</w:t>
      </w:r>
      <w:r w:rsidR="00BD45C1" w:rsidRPr="00BA311D">
        <w:rPr>
          <w:rStyle w:val="EndnoteReference"/>
          <w:spacing w:val="-4"/>
        </w:rPr>
        <w:endnoteReference w:id="8"/>
      </w:r>
      <w:r w:rsidR="00BD45C1" w:rsidRPr="00BA311D">
        <w:rPr>
          <w:rStyle w:val="EndnoteReference"/>
          <w:spacing w:val="-4"/>
        </w:rPr>
        <w:t>]</w:t>
      </w:r>
      <w:r w:rsidR="0021409F" w:rsidRPr="00BA311D">
        <w:t xml:space="preserve">, illustrated in </w:t>
      </w:r>
      <w:r w:rsidR="0021409F" w:rsidRPr="00BA311D">
        <w:fldChar w:fldCharType="begin"/>
      </w:r>
      <w:r w:rsidR="0021409F" w:rsidRPr="00BA311D">
        <w:instrText xml:space="preserve"> REF _Ref118471307 \h  \* MERGEFORMAT </w:instrText>
      </w:r>
      <w:r w:rsidR="0021409F" w:rsidRPr="00BA311D">
        <w:fldChar w:fldCharType="separate"/>
      </w:r>
      <w:r w:rsidR="00D128A0" w:rsidRPr="00BA311D">
        <w:t xml:space="preserve">Figure </w:t>
      </w:r>
      <w:r w:rsidR="00D128A0" w:rsidRPr="00D128A0">
        <w:rPr>
          <w:noProof/>
          <w:color w:val="0070C0"/>
        </w:rPr>
        <w:t>6</w:t>
      </w:r>
      <w:r w:rsidR="0021409F" w:rsidRPr="00BA311D">
        <w:fldChar w:fldCharType="end"/>
      </w:r>
      <w:r w:rsidRPr="00BA311D">
        <w:t>.</w:t>
      </w:r>
      <w:r w:rsidR="00F14136" w:rsidRPr="00BA311D">
        <w:t xml:space="preserve"> </w:t>
      </w:r>
      <w:r w:rsidR="00A641B4" w:rsidRPr="00BA311D">
        <w:t xml:space="preserve">An FPGA is a reprogrammable logic </w:t>
      </w:r>
      <w:r w:rsidR="0041562A" w:rsidRPr="00BA311D">
        <w:t xml:space="preserve">semiconductor </w:t>
      </w:r>
      <w:r w:rsidR="00A641B4" w:rsidRPr="00BA311D">
        <w:t>device containing</w:t>
      </w:r>
      <w:r w:rsidR="0041562A" w:rsidRPr="00BA311D">
        <w:t xml:space="preserve"> a matrix of configurable logic blocks (CLBs) that are interconnected with wires.</w:t>
      </w:r>
      <w:r w:rsidR="008279EF" w:rsidRPr="00BA311D">
        <w:t xml:space="preserve"> CLBs</w:t>
      </w:r>
      <w:r w:rsidR="00BD493D" w:rsidRPr="00BA311D">
        <w:t xml:space="preserve"> </w:t>
      </w:r>
      <w:r w:rsidR="00BD45C1" w:rsidRPr="00BA311D">
        <w:rPr>
          <w:rStyle w:val="EndnoteReference"/>
          <w:spacing w:val="-4"/>
        </w:rPr>
        <w:t>[</w:t>
      </w:r>
      <w:r w:rsidR="00BD45C1" w:rsidRPr="00BA311D">
        <w:rPr>
          <w:rStyle w:val="EndnoteReference"/>
          <w:spacing w:val="-4"/>
        </w:rPr>
        <w:endnoteReference w:id="9"/>
      </w:r>
      <w:r w:rsidR="00BD45C1" w:rsidRPr="00BA311D">
        <w:rPr>
          <w:rStyle w:val="EndnoteReference"/>
          <w:spacing w:val="-4"/>
        </w:rPr>
        <w:t>]</w:t>
      </w:r>
      <w:r w:rsidR="008279EF" w:rsidRPr="00BA311D">
        <w:t xml:space="preserve"> are essential to the FPGA as they contain the design logic. </w:t>
      </w:r>
      <w:r w:rsidR="0041562A" w:rsidRPr="00BA311D">
        <w:t>FPGAs</w:t>
      </w:r>
      <w:r w:rsidR="00A641B4" w:rsidRPr="00BA311D">
        <w:t xml:space="preserve"> can be programmed using Hardware Description Language (HDL)</w:t>
      </w:r>
      <w:r w:rsidR="0041562A" w:rsidRPr="00BA311D">
        <w:t xml:space="preserve"> such as </w:t>
      </w:r>
      <w:r w:rsidR="00A641B4" w:rsidRPr="00BA311D">
        <w:t>VHDL</w:t>
      </w:r>
      <w:r w:rsidR="0041562A" w:rsidRPr="00BA311D">
        <w:t>,</w:t>
      </w:r>
      <w:r w:rsidR="00A641B4" w:rsidRPr="00BA311D">
        <w:t xml:space="preserve"> Verilog</w:t>
      </w:r>
      <w:r w:rsidR="0041562A" w:rsidRPr="00BA311D">
        <w:t xml:space="preserve"> and </w:t>
      </w:r>
      <w:r w:rsidR="00A641B4" w:rsidRPr="00BA311D">
        <w:t xml:space="preserve">System </w:t>
      </w:r>
      <w:r w:rsidR="0041562A" w:rsidRPr="00BA311D">
        <w:t>Verilog</w:t>
      </w:r>
      <w:r w:rsidR="00F14136" w:rsidRPr="00BA311D">
        <w:t xml:space="preserve"> while ARM processors and connected peripherals can be programmed using C/C++.</w:t>
      </w:r>
    </w:p>
    <w:bookmarkEnd w:id="180"/>
    <w:p w14:paraId="2E9069B8" w14:textId="789B277E" w:rsidR="004B4822" w:rsidRPr="00BA311D" w:rsidRDefault="00AD57C8" w:rsidP="00AD57C8">
      <w:pPr>
        <w:pStyle w:val="BodyText"/>
        <w:keepNext/>
        <w:spacing w:before="0" w:line="480" w:lineRule="auto"/>
        <w:ind w:left="782" w:right="845" w:firstLine="360"/>
        <w:jc w:val="center"/>
      </w:pPr>
      <w:r w:rsidRPr="00BA311D">
        <w:rPr>
          <w:noProof/>
        </w:rPr>
        <w:drawing>
          <wp:inline distT="0" distB="0" distL="0" distR="0" wp14:anchorId="63F78E4D" wp14:editId="5AE6BED0">
            <wp:extent cx="3584448" cy="22205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8270" cy="2260049"/>
                    </a:xfrm>
                    <a:prstGeom prst="rect">
                      <a:avLst/>
                    </a:prstGeom>
                    <a:noFill/>
                    <a:ln>
                      <a:noFill/>
                    </a:ln>
                  </pic:spPr>
                </pic:pic>
              </a:graphicData>
            </a:graphic>
          </wp:inline>
        </w:drawing>
      </w:r>
    </w:p>
    <w:p w14:paraId="3AF988F5" w14:textId="5A80398B" w:rsidR="0013158E" w:rsidRPr="00BA311D" w:rsidRDefault="004B4822" w:rsidP="004B4822">
      <w:pPr>
        <w:pStyle w:val="Caption"/>
        <w:jc w:val="center"/>
        <w:rPr>
          <w:sz w:val="24"/>
          <w:szCs w:val="24"/>
        </w:rPr>
      </w:pPr>
      <w:bookmarkStart w:id="181" w:name="_Ref118471307"/>
      <w:bookmarkStart w:id="182" w:name="_Toc118460305"/>
      <w:bookmarkStart w:id="183" w:name="_Toc120907422"/>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6</w:t>
      </w:r>
      <w:r w:rsidRPr="00BA311D">
        <w:rPr>
          <w:noProof/>
          <w:sz w:val="24"/>
          <w:szCs w:val="24"/>
        </w:rPr>
        <w:fldChar w:fldCharType="end"/>
      </w:r>
      <w:bookmarkEnd w:id="181"/>
      <w:r w:rsidRPr="00BA311D">
        <w:rPr>
          <w:sz w:val="24"/>
          <w:szCs w:val="24"/>
        </w:rPr>
        <w:t xml:space="preserve">. </w:t>
      </w:r>
      <w:r w:rsidR="00AD57C8" w:rsidRPr="00BA311D">
        <w:rPr>
          <w:sz w:val="24"/>
          <w:szCs w:val="24"/>
        </w:rPr>
        <w:t xml:space="preserve">Conceptual </w:t>
      </w:r>
      <w:r w:rsidRPr="00BA311D">
        <w:rPr>
          <w:sz w:val="24"/>
          <w:szCs w:val="24"/>
        </w:rPr>
        <w:t>Zynq</w:t>
      </w:r>
      <w:r w:rsidR="00AD57C8" w:rsidRPr="00BA311D">
        <w:rPr>
          <w:sz w:val="24"/>
          <w:szCs w:val="24"/>
        </w:rPr>
        <w:t xml:space="preserve"> </w:t>
      </w:r>
      <w:r w:rsidRPr="00BA311D">
        <w:rPr>
          <w:sz w:val="24"/>
          <w:szCs w:val="24"/>
        </w:rPr>
        <w:t>SoC</w:t>
      </w:r>
      <w:bookmarkEnd w:id="182"/>
      <w:bookmarkEnd w:id="183"/>
      <w:r w:rsidRPr="00BA311D">
        <w:rPr>
          <w:sz w:val="24"/>
          <w:szCs w:val="24"/>
        </w:rPr>
        <w:t xml:space="preserve"> </w:t>
      </w:r>
    </w:p>
    <w:p w14:paraId="291DEB06" w14:textId="64DFB549" w:rsidR="001B480F" w:rsidRPr="00BA311D" w:rsidRDefault="007F682B" w:rsidP="007F682B">
      <w:pPr>
        <w:pStyle w:val="BodyText"/>
        <w:spacing w:before="0" w:line="480" w:lineRule="auto"/>
        <w:ind w:left="792" w:right="864" w:firstLine="360"/>
        <w:jc w:val="both"/>
      </w:pPr>
      <w:r w:rsidRPr="00BA311D">
        <w:t xml:space="preserve">CLBs allows the device to implement combinational and sequential logic using Flip-Flops (FFs), Look-up Tables (LUTs), and Multiplexers, illustrated in </w:t>
      </w:r>
      <w:r w:rsidRPr="00BA311D">
        <w:rPr>
          <w:color w:val="000000" w:themeColor="text1"/>
        </w:rPr>
        <w:fldChar w:fldCharType="begin"/>
      </w:r>
      <w:r w:rsidRPr="00BA311D">
        <w:rPr>
          <w:color w:val="000000" w:themeColor="text1"/>
        </w:rPr>
        <w:instrText xml:space="preserve"> REF _Ref119680708 \h  \* MERGEFORMAT </w:instrText>
      </w:r>
      <w:r w:rsidRPr="00BA311D">
        <w:rPr>
          <w:color w:val="000000" w:themeColor="text1"/>
        </w:rPr>
      </w:r>
      <w:r w:rsidRPr="00BA311D">
        <w:rPr>
          <w:color w:val="000000" w:themeColor="text1"/>
        </w:rPr>
        <w:fldChar w:fldCharType="separate"/>
      </w:r>
      <w:r w:rsidR="00D128A0" w:rsidRPr="00D128A0">
        <w:rPr>
          <w:color w:val="000000" w:themeColor="text1"/>
        </w:rPr>
        <w:t xml:space="preserve">Figure </w:t>
      </w:r>
      <w:r w:rsidR="00D128A0" w:rsidRPr="00D128A0">
        <w:rPr>
          <w:noProof/>
          <w:color w:val="0070C0"/>
        </w:rPr>
        <w:t>7</w:t>
      </w:r>
      <w:r w:rsidRPr="00BA311D">
        <w:rPr>
          <w:color w:val="000000" w:themeColor="text1"/>
        </w:rPr>
        <w:fldChar w:fldCharType="end"/>
      </w:r>
      <w:r w:rsidRPr="00BA311D">
        <w:t xml:space="preserve">. </w:t>
      </w:r>
      <w:r w:rsidR="001B480F" w:rsidRPr="00BA311D">
        <w:t xml:space="preserve">CLBs </w:t>
      </w:r>
      <w:r w:rsidR="002629C1" w:rsidRPr="00BA311D">
        <w:t>can be broken down to two main structures</w:t>
      </w:r>
      <w:r w:rsidR="00761DA4" w:rsidRPr="00BA311D">
        <w:t xml:space="preserve"> called slices</w:t>
      </w:r>
      <w:r w:rsidR="008279EF" w:rsidRPr="00BA311D">
        <w:t>, SLICLEL and SLICEM</w:t>
      </w:r>
      <w:r w:rsidR="002629C1" w:rsidRPr="00BA311D">
        <w:t xml:space="preserve">. </w:t>
      </w:r>
      <w:r w:rsidR="00761DA4" w:rsidRPr="00BA311D">
        <w:t>Each slice consists of</w:t>
      </w:r>
      <w:r w:rsidR="0063784D" w:rsidRPr="00BA311D">
        <w:t xml:space="preserve"> </w:t>
      </w:r>
      <w:r w:rsidR="00812A62" w:rsidRPr="00BA311D">
        <w:t>LUT</w:t>
      </w:r>
      <w:r w:rsidR="00761DA4" w:rsidRPr="00BA311D">
        <w:t xml:space="preserve">s, </w:t>
      </w:r>
      <w:proofErr w:type="gramStart"/>
      <w:r w:rsidR="00812A62" w:rsidRPr="00BA311D">
        <w:t>FF</w:t>
      </w:r>
      <w:r w:rsidR="00761DA4" w:rsidRPr="00BA311D">
        <w:t>s</w:t>
      </w:r>
      <w:proofErr w:type="gramEnd"/>
      <w:r w:rsidR="00761DA4" w:rsidRPr="00BA311D">
        <w:t>, multiplexers</w:t>
      </w:r>
      <w:r w:rsidR="00812A62" w:rsidRPr="00BA311D">
        <w:t xml:space="preserve"> and depending on the FPGA family, the elements may vary</w:t>
      </w:r>
      <w:r w:rsidR="00761DA4" w:rsidRPr="00BA311D">
        <w:t>.</w:t>
      </w:r>
      <w:r w:rsidR="000B6433" w:rsidRPr="00BA311D">
        <w:t xml:space="preserve"> The two slices are SLICEL which can only be used for combinational logic, while SLICEM can be configured to implement distributed RAM or shift registers. </w:t>
      </w:r>
      <w:r w:rsidR="00812A62" w:rsidRPr="00BA311D">
        <w:t xml:space="preserve">Key distinction </w:t>
      </w:r>
      <w:r w:rsidR="00812A62" w:rsidRPr="00BA311D">
        <w:lastRenderedPageBreak/>
        <w:t>between the two slices is one has memory capability while the other doesn’t.</w:t>
      </w:r>
    </w:p>
    <w:p w14:paraId="327C4A10" w14:textId="20F88B06" w:rsidR="00885EC5" w:rsidRPr="00BA311D" w:rsidRDefault="002F1A35" w:rsidP="00885EC5">
      <w:pPr>
        <w:pStyle w:val="BodyText"/>
        <w:keepNext/>
        <w:spacing w:before="0" w:line="480" w:lineRule="auto"/>
        <w:ind w:left="782" w:right="845" w:firstLine="360"/>
        <w:jc w:val="center"/>
      </w:pPr>
      <w:r w:rsidRPr="00BA311D">
        <w:rPr>
          <w:noProof/>
          <w:spacing w:val="-4"/>
        </w:rPr>
        <w:drawing>
          <wp:inline distT="0" distB="0" distL="0" distR="0" wp14:anchorId="16758F88" wp14:editId="39171208">
            <wp:extent cx="3710940" cy="2645229"/>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3074" cy="2653878"/>
                    </a:xfrm>
                    <a:prstGeom prst="rect">
                      <a:avLst/>
                    </a:prstGeom>
                  </pic:spPr>
                </pic:pic>
              </a:graphicData>
            </a:graphic>
          </wp:inline>
        </w:drawing>
      </w:r>
    </w:p>
    <w:p w14:paraId="6D513EDB" w14:textId="30ED0B3E" w:rsidR="002F1A35" w:rsidRPr="00BA311D" w:rsidRDefault="00885EC5" w:rsidP="00885EC5">
      <w:pPr>
        <w:pStyle w:val="Caption"/>
        <w:jc w:val="center"/>
        <w:rPr>
          <w:sz w:val="24"/>
          <w:szCs w:val="24"/>
        </w:rPr>
      </w:pPr>
      <w:bookmarkStart w:id="184" w:name="_Ref119680708"/>
      <w:bookmarkStart w:id="185" w:name="_Toc118460306"/>
      <w:bookmarkStart w:id="186" w:name="_Toc120907423"/>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7</w:t>
      </w:r>
      <w:r w:rsidRPr="00BA311D">
        <w:rPr>
          <w:noProof/>
          <w:sz w:val="24"/>
          <w:szCs w:val="24"/>
        </w:rPr>
        <w:fldChar w:fldCharType="end"/>
      </w:r>
      <w:bookmarkEnd w:id="184"/>
      <w:r w:rsidRPr="00BA311D">
        <w:rPr>
          <w:sz w:val="24"/>
          <w:szCs w:val="24"/>
        </w:rPr>
        <w:t>. Conceptual Configurable Logic Block</w:t>
      </w:r>
      <w:bookmarkEnd w:id="185"/>
      <w:bookmarkEnd w:id="186"/>
    </w:p>
    <w:p w14:paraId="19CCAE92" w14:textId="4B7869E9" w:rsidR="00D04FCC" w:rsidRPr="00BA311D" w:rsidRDefault="00CE4CCD" w:rsidP="00CE4CCD">
      <w:pPr>
        <w:pStyle w:val="Heading1"/>
        <w:numPr>
          <w:ilvl w:val="1"/>
          <w:numId w:val="3"/>
        </w:numPr>
        <w:tabs>
          <w:tab w:val="left" w:pos="1143"/>
        </w:tabs>
        <w:spacing w:before="0"/>
        <w:ind w:left="1081" w:hanging="361"/>
        <w:jc w:val="left"/>
      </w:pPr>
      <w:bookmarkStart w:id="187" w:name="_Toc120907341"/>
      <w:r w:rsidRPr="00BA311D">
        <w:t>Zynq Architecture</w:t>
      </w:r>
      <w:bookmarkStart w:id="188" w:name="_Toc116810465"/>
      <w:bookmarkStart w:id="189" w:name="_Toc116810538"/>
      <w:bookmarkStart w:id="190" w:name="_Toc116810608"/>
      <w:bookmarkStart w:id="191" w:name="_Toc116827294"/>
      <w:bookmarkStart w:id="192" w:name="_Toc116829278"/>
      <w:bookmarkStart w:id="193" w:name="_Toc116829321"/>
      <w:bookmarkStart w:id="194" w:name="_Toc116831712"/>
      <w:bookmarkStart w:id="195" w:name="_Toc116831779"/>
      <w:bookmarkStart w:id="196" w:name="_Toc116831971"/>
      <w:bookmarkStart w:id="197" w:name="_Toc116832025"/>
      <w:bookmarkStart w:id="198" w:name="_Toc116911165"/>
      <w:bookmarkStart w:id="199" w:name="_Toc117090409"/>
      <w:bookmarkStart w:id="200" w:name="_Toc117090499"/>
      <w:bookmarkStart w:id="201" w:name="_Toc117091108"/>
      <w:bookmarkStart w:id="202" w:name="_Toc117091156"/>
      <w:bookmarkStart w:id="203" w:name="_Toc117091204"/>
      <w:bookmarkStart w:id="204" w:name="_Toc117091252"/>
      <w:bookmarkStart w:id="205" w:name="_Toc117091300"/>
      <w:bookmarkStart w:id="206" w:name="_Toc117091410"/>
      <w:bookmarkStart w:id="207" w:name="_Toc117545212"/>
      <w:bookmarkStart w:id="208" w:name="_Toc117545301"/>
      <w:bookmarkStart w:id="209" w:name="_Toc117545365"/>
      <w:bookmarkStart w:id="210" w:name="_Toc117545435"/>
      <w:bookmarkStart w:id="211" w:name="_Toc117545499"/>
      <w:bookmarkStart w:id="212" w:name="_Toc117545722"/>
      <w:bookmarkStart w:id="213" w:name="_Toc117545958"/>
      <w:bookmarkStart w:id="214" w:name="_Toc117621932"/>
      <w:bookmarkStart w:id="215" w:name="_Toc117624039"/>
      <w:bookmarkStart w:id="216" w:name="_Toc117626074"/>
      <w:bookmarkStart w:id="217" w:name="_Toc117710752"/>
      <w:bookmarkStart w:id="218" w:name="_Toc117712692"/>
      <w:bookmarkStart w:id="219" w:name="_Toc117714665"/>
      <w:bookmarkStart w:id="220" w:name="_Toc117714761"/>
      <w:bookmarkStart w:id="221" w:name="_Toc117790915"/>
      <w:bookmarkStart w:id="222" w:name="_Toc117795997"/>
      <w:bookmarkStart w:id="223" w:name="_Toc117961277"/>
      <w:bookmarkStart w:id="224" w:name="_Toc118137000"/>
      <w:bookmarkStart w:id="225" w:name="_Toc118308528"/>
      <w:bookmarkStart w:id="226" w:name="_Toc118308601"/>
      <w:bookmarkStart w:id="227" w:name="_Toc118382471"/>
      <w:bookmarkStart w:id="228" w:name="_Toc118383685"/>
      <w:bookmarkStart w:id="229" w:name="_Toc118397834"/>
      <w:bookmarkStart w:id="230" w:name="_Toc118404000"/>
      <w:bookmarkStart w:id="231" w:name="_Toc118405918"/>
      <w:bookmarkStart w:id="232" w:name="_Toc118407036"/>
      <w:bookmarkStart w:id="233" w:name="_Toc118408703"/>
      <w:bookmarkStart w:id="234" w:name="_Toc118410576"/>
      <w:bookmarkStart w:id="235" w:name="_Toc118411267"/>
      <w:bookmarkStart w:id="236" w:name="_Toc118449914"/>
      <w:bookmarkStart w:id="237" w:name="_Toc118453055"/>
      <w:bookmarkStart w:id="238" w:name="_Toc118458692"/>
      <w:bookmarkStart w:id="239" w:name="_Toc118458754"/>
      <w:bookmarkStart w:id="240" w:name="_Toc118458972"/>
      <w:bookmarkStart w:id="241" w:name="_Toc118459097"/>
      <w:bookmarkStart w:id="242" w:name="_Toc118459811"/>
      <w:bookmarkStart w:id="243" w:name="_Toc118461083"/>
      <w:bookmarkStart w:id="244" w:name="_Toc118461533"/>
      <w:bookmarkStart w:id="245" w:name="_Toc118463664"/>
      <w:bookmarkStart w:id="246" w:name="_Toc118473054"/>
      <w:bookmarkStart w:id="247" w:name="_Toc118473156"/>
      <w:bookmarkStart w:id="248" w:name="_Toc118473308"/>
      <w:bookmarkStart w:id="249" w:name="_Toc118473422"/>
      <w:bookmarkStart w:id="250" w:name="_Toc118481205"/>
      <w:bookmarkStart w:id="251" w:name="_Toc118483502"/>
      <w:bookmarkStart w:id="252" w:name="_Toc118483705"/>
      <w:bookmarkStart w:id="253" w:name="_Toc118483782"/>
      <w:bookmarkStart w:id="254" w:name="_Toc118484143"/>
      <w:bookmarkStart w:id="255" w:name="_Toc118816840"/>
      <w:bookmarkStart w:id="256" w:name="_Toc118816920"/>
      <w:bookmarkStart w:id="257" w:name="_Toc118817386"/>
      <w:bookmarkStart w:id="258" w:name="_Toc118817466"/>
      <w:bookmarkStart w:id="259" w:name="_Toc118817556"/>
      <w:bookmarkStart w:id="260" w:name="_Toc118818897"/>
      <w:bookmarkStart w:id="261" w:name="_Toc116810466"/>
      <w:bookmarkStart w:id="262" w:name="_Toc116810539"/>
      <w:bookmarkStart w:id="263" w:name="_Toc116810609"/>
      <w:bookmarkStart w:id="264" w:name="_Toc116827295"/>
      <w:bookmarkStart w:id="265" w:name="_Toc116829279"/>
      <w:bookmarkStart w:id="266" w:name="_Toc116829322"/>
      <w:bookmarkStart w:id="267" w:name="_Toc116831713"/>
      <w:bookmarkStart w:id="268" w:name="_Toc116831780"/>
      <w:bookmarkStart w:id="269" w:name="_Toc116831972"/>
      <w:bookmarkStart w:id="270" w:name="_Toc116832026"/>
      <w:bookmarkStart w:id="271" w:name="_Toc116911166"/>
      <w:bookmarkStart w:id="272" w:name="_Toc117090410"/>
      <w:bookmarkStart w:id="273" w:name="_Toc117090500"/>
      <w:bookmarkStart w:id="274" w:name="_Toc117091109"/>
      <w:bookmarkStart w:id="275" w:name="_Toc117091157"/>
      <w:bookmarkStart w:id="276" w:name="_Toc117091205"/>
      <w:bookmarkStart w:id="277" w:name="_Toc117091253"/>
      <w:bookmarkStart w:id="278" w:name="_Toc117091301"/>
      <w:bookmarkStart w:id="279" w:name="_Toc117091411"/>
      <w:bookmarkStart w:id="280" w:name="_Toc117545213"/>
      <w:bookmarkStart w:id="281" w:name="_Toc117545302"/>
      <w:bookmarkStart w:id="282" w:name="_Toc117545366"/>
      <w:bookmarkStart w:id="283" w:name="_Toc117545436"/>
      <w:bookmarkStart w:id="284" w:name="_Toc117545500"/>
      <w:bookmarkStart w:id="285" w:name="_Toc117545723"/>
      <w:bookmarkStart w:id="286" w:name="_Toc117545959"/>
      <w:bookmarkStart w:id="287" w:name="_Toc117621933"/>
      <w:bookmarkStart w:id="288" w:name="_Toc117624040"/>
      <w:bookmarkStart w:id="289" w:name="_Toc117626075"/>
      <w:bookmarkStart w:id="290" w:name="_Toc117710753"/>
      <w:bookmarkStart w:id="291" w:name="_Toc117712693"/>
      <w:bookmarkStart w:id="292" w:name="_Toc117714666"/>
      <w:bookmarkStart w:id="293" w:name="_Toc117714762"/>
      <w:bookmarkStart w:id="294" w:name="_Toc117790916"/>
      <w:bookmarkStart w:id="295" w:name="_Toc117795998"/>
      <w:bookmarkStart w:id="296" w:name="_Toc117961278"/>
      <w:bookmarkStart w:id="297" w:name="_Toc118137001"/>
      <w:bookmarkStart w:id="298" w:name="_Toc118308529"/>
      <w:bookmarkStart w:id="299" w:name="_Toc118308602"/>
      <w:bookmarkStart w:id="300" w:name="_Toc118382472"/>
      <w:bookmarkStart w:id="301" w:name="_Toc118383686"/>
      <w:bookmarkStart w:id="302" w:name="_Toc118397835"/>
      <w:bookmarkStart w:id="303" w:name="_Toc118404001"/>
      <w:bookmarkStart w:id="304" w:name="_Toc118405919"/>
      <w:bookmarkStart w:id="305" w:name="_Toc118407037"/>
      <w:bookmarkStart w:id="306" w:name="_Toc118408704"/>
      <w:bookmarkStart w:id="307" w:name="_Toc118410577"/>
      <w:bookmarkStart w:id="308" w:name="_Toc118411268"/>
      <w:bookmarkStart w:id="309" w:name="_Toc118449915"/>
      <w:bookmarkStart w:id="310" w:name="_Toc118453056"/>
      <w:bookmarkStart w:id="311" w:name="_Toc118458693"/>
      <w:bookmarkStart w:id="312" w:name="_Toc118458755"/>
      <w:bookmarkStart w:id="313" w:name="_Toc118458973"/>
      <w:bookmarkStart w:id="314" w:name="_Toc118459098"/>
      <w:bookmarkStart w:id="315" w:name="_Toc118459812"/>
      <w:bookmarkStart w:id="316" w:name="_Toc118461084"/>
      <w:bookmarkStart w:id="317" w:name="_Toc118461534"/>
      <w:bookmarkStart w:id="318" w:name="_Toc118463665"/>
      <w:bookmarkStart w:id="319" w:name="_Toc118473055"/>
      <w:bookmarkStart w:id="320" w:name="_Toc118473157"/>
      <w:bookmarkStart w:id="321" w:name="_Toc118473309"/>
      <w:bookmarkStart w:id="322" w:name="_Toc118473423"/>
      <w:bookmarkStart w:id="323" w:name="_Toc118481206"/>
      <w:bookmarkStart w:id="324" w:name="_Toc118483503"/>
      <w:bookmarkStart w:id="325" w:name="_Toc118483706"/>
      <w:bookmarkStart w:id="326" w:name="_Toc118483783"/>
      <w:bookmarkStart w:id="327" w:name="_Toc118484144"/>
      <w:bookmarkStart w:id="328" w:name="_Toc118816841"/>
      <w:bookmarkStart w:id="329" w:name="_Toc118816921"/>
      <w:bookmarkStart w:id="330" w:name="_Toc118817387"/>
      <w:bookmarkStart w:id="331" w:name="_Toc118817467"/>
      <w:bookmarkStart w:id="332" w:name="_Toc118817557"/>
      <w:bookmarkStart w:id="333" w:name="_Toc118818898"/>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7C1C49F8" w14:textId="77777777" w:rsidR="00D04FCC" w:rsidRPr="00BA311D" w:rsidRDefault="00D04FCC" w:rsidP="00CE4CCD">
      <w:pPr>
        <w:pStyle w:val="ListParagraph"/>
        <w:tabs>
          <w:tab w:val="left" w:pos="1143"/>
        </w:tabs>
        <w:ind w:left="0" w:firstLine="0"/>
        <w:outlineLvl w:val="0"/>
        <w:rPr>
          <w:sz w:val="24"/>
          <w:szCs w:val="24"/>
        </w:rPr>
      </w:pPr>
    </w:p>
    <w:p w14:paraId="2AB0FED9" w14:textId="0F380F3C" w:rsidR="0004432C" w:rsidRPr="00BA311D" w:rsidRDefault="00D77724" w:rsidP="00AD0915">
      <w:pPr>
        <w:pStyle w:val="BodyText"/>
        <w:spacing w:before="0" w:line="480" w:lineRule="auto"/>
        <w:ind w:left="792" w:right="864" w:firstLine="360"/>
        <w:jc w:val="both"/>
      </w:pPr>
      <w:r w:rsidRPr="00BA311D">
        <w:t xml:space="preserve">The </w:t>
      </w:r>
      <w:r w:rsidR="00703B29" w:rsidRPr="00BA311D">
        <w:t>Digilent Zybo Z7-20 development board</w:t>
      </w:r>
      <w:r w:rsidR="00BD493D" w:rsidRPr="00BA311D">
        <w:t xml:space="preserve"> </w:t>
      </w:r>
      <w:r w:rsidR="00BD45C1" w:rsidRPr="00BA311D">
        <w:rPr>
          <w:rStyle w:val="EndnoteReference"/>
          <w:spacing w:val="-4"/>
        </w:rPr>
        <w:t>[</w:t>
      </w:r>
      <w:r w:rsidR="00BD45C1" w:rsidRPr="00BA311D">
        <w:rPr>
          <w:rStyle w:val="EndnoteReference"/>
          <w:spacing w:val="-4"/>
        </w:rPr>
        <w:endnoteReference w:id="10"/>
      </w:r>
      <w:r w:rsidR="00BD45C1" w:rsidRPr="00BA311D">
        <w:rPr>
          <w:rStyle w:val="EndnoteReference"/>
          <w:spacing w:val="-4"/>
        </w:rPr>
        <w:t>]</w:t>
      </w:r>
      <w:r w:rsidR="00D73DF7" w:rsidRPr="00BA311D">
        <w:t>,</w:t>
      </w:r>
      <w:r w:rsidR="00C83C6D" w:rsidRPr="00BA311D">
        <w:t xml:space="preserve"> </w:t>
      </w:r>
      <w:r w:rsidR="00D73DF7" w:rsidRPr="00BA311D">
        <w:rPr>
          <w:rStyle w:val="EndnoteReference"/>
          <w:spacing w:val="-4"/>
        </w:rPr>
        <w:t>[</w:t>
      </w:r>
      <w:r w:rsidR="00D73DF7" w:rsidRPr="00BA311D">
        <w:rPr>
          <w:rStyle w:val="EndnoteReference"/>
          <w:spacing w:val="-4"/>
        </w:rPr>
        <w:endnoteReference w:id="11"/>
      </w:r>
      <w:r w:rsidR="00D73DF7" w:rsidRPr="00BA311D">
        <w:rPr>
          <w:rStyle w:val="EndnoteReference"/>
          <w:spacing w:val="-4"/>
        </w:rPr>
        <w:t>]</w:t>
      </w:r>
      <w:r w:rsidR="00083E9F" w:rsidRPr="00BA311D">
        <w:t xml:space="preserve"> </w:t>
      </w:r>
      <w:r w:rsidR="00703B29" w:rsidRPr="00BA311D">
        <w:t>contains a Xilinx Zynq-7000</w:t>
      </w:r>
      <w:r w:rsidR="000A6C32" w:rsidRPr="00BA311D">
        <w:t xml:space="preserve"> </w:t>
      </w:r>
      <w:r w:rsidR="00BD45C1" w:rsidRPr="00BA311D">
        <w:rPr>
          <w:rStyle w:val="EndnoteReference"/>
          <w:spacing w:val="-4"/>
        </w:rPr>
        <w:t>[</w:t>
      </w:r>
      <w:bookmarkStart w:id="334" w:name="_Ref120813390"/>
      <w:r w:rsidR="00BD45C1" w:rsidRPr="00BA311D">
        <w:rPr>
          <w:rStyle w:val="EndnoteReference"/>
          <w:spacing w:val="-4"/>
        </w:rPr>
        <w:endnoteReference w:id="12"/>
      </w:r>
      <w:bookmarkEnd w:id="334"/>
      <w:r w:rsidR="00BD45C1" w:rsidRPr="00BA311D">
        <w:rPr>
          <w:rStyle w:val="EndnoteReference"/>
          <w:spacing w:val="-4"/>
        </w:rPr>
        <w:t>]</w:t>
      </w:r>
      <w:r w:rsidR="00083E9F" w:rsidRPr="00BA311D">
        <w:t xml:space="preserve"> </w:t>
      </w:r>
      <w:r w:rsidR="00703B29" w:rsidRPr="00BA311D">
        <w:t xml:space="preserve">device </w:t>
      </w:r>
      <w:r w:rsidR="000B6433" w:rsidRPr="00BA311D">
        <w:t>that has</w:t>
      </w:r>
      <w:r w:rsidR="00504DB6" w:rsidRPr="00BA311D">
        <w:t xml:space="preserve"> a dual-core ARM Cortex-A9 processor</w:t>
      </w:r>
      <w:r w:rsidR="00BD493D" w:rsidRPr="00BA311D">
        <w:t xml:space="preserve"> </w:t>
      </w:r>
      <w:r w:rsidR="00BD45C1" w:rsidRPr="00BA311D">
        <w:rPr>
          <w:rStyle w:val="EndnoteReference"/>
          <w:spacing w:val="-4"/>
        </w:rPr>
        <w:t>[</w:t>
      </w:r>
      <w:r w:rsidR="00BD45C1" w:rsidRPr="00BA311D">
        <w:rPr>
          <w:rStyle w:val="EndnoteReference"/>
          <w:spacing w:val="-4"/>
        </w:rPr>
        <w:endnoteReference w:id="13"/>
      </w:r>
      <w:r w:rsidR="00BD45C1" w:rsidRPr="00BA311D">
        <w:rPr>
          <w:rStyle w:val="EndnoteReference"/>
          <w:spacing w:val="-4"/>
        </w:rPr>
        <w:t>]</w:t>
      </w:r>
      <w:r w:rsidR="000A510F" w:rsidRPr="00BA311D">
        <w:t xml:space="preserve"> and an FPGA</w:t>
      </w:r>
      <w:r w:rsidR="00504DB6" w:rsidRPr="00BA311D">
        <w:t xml:space="preserve">. </w:t>
      </w:r>
      <w:r w:rsidR="00AD0915" w:rsidRPr="00BA311D">
        <w:fldChar w:fldCharType="begin"/>
      </w:r>
      <w:r w:rsidR="00AD0915" w:rsidRPr="00BA311D">
        <w:instrText xml:space="preserve"> REF _Ref118471307 \h  \* MERGEFORMAT </w:instrText>
      </w:r>
      <w:r w:rsidR="00AD0915" w:rsidRPr="00BA311D">
        <w:fldChar w:fldCharType="separate"/>
      </w:r>
      <w:r w:rsidR="00D128A0" w:rsidRPr="00BA311D">
        <w:t xml:space="preserve">Figure </w:t>
      </w:r>
      <w:r w:rsidR="00D128A0" w:rsidRPr="00D128A0">
        <w:rPr>
          <w:noProof/>
          <w:color w:val="0070C0"/>
        </w:rPr>
        <w:t>6</w:t>
      </w:r>
      <w:r w:rsidR="00AD0915" w:rsidRPr="00BA311D">
        <w:fldChar w:fldCharType="end"/>
      </w:r>
      <w:r w:rsidR="00AD0915" w:rsidRPr="00BA311D">
        <w:t xml:space="preserve"> illustrates t</w:t>
      </w:r>
      <w:r w:rsidR="00504DB6" w:rsidRPr="00BA311D">
        <w:t xml:space="preserve">he general </w:t>
      </w:r>
      <w:r w:rsidR="0048674A" w:rsidRPr="00BA311D">
        <w:t xml:space="preserve">architecture of a Zynq device </w:t>
      </w:r>
      <w:r w:rsidR="00AD0915" w:rsidRPr="00BA311D">
        <w:t xml:space="preserve">that </w:t>
      </w:r>
      <w:r w:rsidR="0048674A" w:rsidRPr="00BA311D">
        <w:t>consists of two parts: the Processing System (PS) and Programmable Logic (PL)</w:t>
      </w:r>
      <w:r w:rsidR="00AD0915" w:rsidRPr="00BA311D">
        <w:t xml:space="preserve">. </w:t>
      </w:r>
      <w:r w:rsidR="000A09CB" w:rsidRPr="00BA311D">
        <w:fldChar w:fldCharType="begin"/>
      </w:r>
      <w:r w:rsidR="000A09CB" w:rsidRPr="00BA311D">
        <w:instrText xml:space="preserve"> REF _Ref119680945 \h  \* MERGEFORMAT </w:instrText>
      </w:r>
      <w:r w:rsidR="000A09CB" w:rsidRPr="00BA311D">
        <w:fldChar w:fldCharType="separate"/>
      </w:r>
      <w:r w:rsidR="00D128A0" w:rsidRPr="00BA311D">
        <w:t xml:space="preserve">Figure </w:t>
      </w:r>
      <w:r w:rsidR="00D128A0" w:rsidRPr="00D128A0">
        <w:rPr>
          <w:noProof/>
          <w:color w:val="0070C0"/>
        </w:rPr>
        <w:t>8</w:t>
      </w:r>
      <w:r w:rsidR="000A09CB" w:rsidRPr="00BA311D">
        <w:fldChar w:fldCharType="end"/>
      </w:r>
      <w:r w:rsidR="00FF7F66" w:rsidRPr="00BA311D">
        <w:t xml:space="preserve"> </w:t>
      </w:r>
      <w:r w:rsidR="000A09CB" w:rsidRPr="00BA311D">
        <w:t>provides greater insight to the</w:t>
      </w:r>
      <w:r w:rsidR="00FF7F66" w:rsidRPr="00BA311D">
        <w:t xml:space="preserve"> peripherals a</w:t>
      </w:r>
      <w:r w:rsidR="00AD0915" w:rsidRPr="00BA311D">
        <w:t xml:space="preserve"> Z</w:t>
      </w:r>
      <w:r w:rsidR="000A510F" w:rsidRPr="00BA311D">
        <w:t xml:space="preserve">ynq device </w:t>
      </w:r>
      <w:r w:rsidR="00961C0E" w:rsidRPr="00BA311D">
        <w:t>consists of via PS (processor) and PL (FPGA fabric)</w:t>
      </w:r>
      <w:r w:rsidR="0048674A" w:rsidRPr="00BA311D">
        <w:t xml:space="preserve">. </w:t>
      </w:r>
      <w:r w:rsidR="004530DF" w:rsidRPr="00BA311D">
        <w:t xml:space="preserve">PS is better used for dynamic tasks, general purpose sequential tasks, operating system, and complicated logic controls </w:t>
      </w:r>
      <w:r w:rsidR="00C23CFA" w:rsidRPr="00BA311D">
        <w:t xml:space="preserve">assuming the processor can keep up, </w:t>
      </w:r>
      <w:r w:rsidR="004530DF" w:rsidRPr="00BA311D">
        <w:t xml:space="preserve">while the </w:t>
      </w:r>
      <w:r w:rsidR="00127333" w:rsidRPr="00BA311D">
        <w:t>PL is good for static parallel tasks, peripheral controls, and intensive data computations</w:t>
      </w:r>
      <w:r w:rsidR="004530DF" w:rsidRPr="00BA311D">
        <w:t>.</w:t>
      </w:r>
      <w:r w:rsidR="000A6C32" w:rsidRPr="00BA311D">
        <w:t xml:space="preserve"> For more details on the Xilinx Zynq-7000 architecture see references</w:t>
      </w:r>
      <w:r w:rsidR="00BD493D" w:rsidRPr="00BA311D">
        <w:t xml:space="preserve"> </w:t>
      </w:r>
      <w:r w:rsidR="00BD45C1" w:rsidRPr="00BA311D">
        <w:rPr>
          <w:rStyle w:val="EndnoteReference"/>
          <w:spacing w:val="-4"/>
        </w:rPr>
        <w:t>[</w:t>
      </w:r>
      <w:r w:rsidR="00BD45C1" w:rsidRPr="00BA311D">
        <w:rPr>
          <w:rStyle w:val="EndnoteReference"/>
          <w:spacing w:val="-4"/>
        </w:rPr>
        <w:endnoteReference w:id="14"/>
      </w:r>
      <w:r w:rsidR="00BD45C1" w:rsidRPr="00BA311D">
        <w:rPr>
          <w:rStyle w:val="EndnoteReference"/>
          <w:spacing w:val="-4"/>
        </w:rPr>
        <w:t>]</w:t>
      </w:r>
      <w:r w:rsidR="0015385E" w:rsidRPr="00BA311D">
        <w:t xml:space="preserve">, </w:t>
      </w:r>
      <w:r w:rsidR="00BD45C1" w:rsidRPr="00BA311D">
        <w:rPr>
          <w:rStyle w:val="EndnoteReference"/>
          <w:spacing w:val="-4"/>
        </w:rPr>
        <w:t>[</w:t>
      </w:r>
      <w:r w:rsidR="00BD45C1" w:rsidRPr="00BA311D">
        <w:rPr>
          <w:rStyle w:val="EndnoteReference"/>
          <w:spacing w:val="-4"/>
        </w:rPr>
        <w:endnoteReference w:id="15"/>
      </w:r>
      <w:r w:rsidR="00BD45C1" w:rsidRPr="00BA311D">
        <w:rPr>
          <w:rStyle w:val="EndnoteReference"/>
          <w:spacing w:val="-4"/>
        </w:rPr>
        <w:t>]</w:t>
      </w:r>
      <w:r w:rsidR="00083E9F" w:rsidRPr="00BA311D">
        <w:t>.</w:t>
      </w:r>
    </w:p>
    <w:p w14:paraId="2125C3F5" w14:textId="5F887AA1" w:rsidR="00AC24C2" w:rsidRPr="00BA311D" w:rsidRDefault="00AD57C8" w:rsidP="00675B2C">
      <w:pPr>
        <w:pStyle w:val="BodyText"/>
        <w:keepNext/>
        <w:spacing w:before="0" w:line="480" w:lineRule="auto"/>
        <w:ind w:right="845"/>
      </w:pPr>
      <w:r w:rsidRPr="00BA311D">
        <w:rPr>
          <w:noProof/>
        </w:rPr>
        <w:lastRenderedPageBreak/>
        <w:drawing>
          <wp:inline distT="0" distB="0" distL="0" distR="0" wp14:anchorId="284B35FE" wp14:editId="2B5BAB57">
            <wp:extent cx="5551805" cy="374377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6674" cy="3848205"/>
                    </a:xfrm>
                    <a:prstGeom prst="rect">
                      <a:avLst/>
                    </a:prstGeom>
                    <a:noFill/>
                    <a:ln>
                      <a:noFill/>
                    </a:ln>
                  </pic:spPr>
                </pic:pic>
              </a:graphicData>
            </a:graphic>
          </wp:inline>
        </w:drawing>
      </w:r>
    </w:p>
    <w:p w14:paraId="30A9D6B4" w14:textId="557F01B3" w:rsidR="00AD57C8" w:rsidRPr="00BA311D" w:rsidRDefault="00AC24C2" w:rsidP="00AC24C2">
      <w:pPr>
        <w:pStyle w:val="Caption"/>
        <w:jc w:val="center"/>
        <w:rPr>
          <w:i w:val="0"/>
          <w:iCs w:val="0"/>
          <w:spacing w:val="-2"/>
          <w:sz w:val="24"/>
          <w:szCs w:val="24"/>
        </w:rPr>
      </w:pPr>
      <w:bookmarkStart w:id="335" w:name="_Ref119680945"/>
      <w:bookmarkStart w:id="336" w:name="_Toc118460307"/>
      <w:bookmarkStart w:id="337" w:name="_Toc120907424"/>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8</w:t>
      </w:r>
      <w:r w:rsidRPr="00BA311D">
        <w:rPr>
          <w:noProof/>
          <w:sz w:val="24"/>
          <w:szCs w:val="24"/>
        </w:rPr>
        <w:fldChar w:fldCharType="end"/>
      </w:r>
      <w:bookmarkEnd w:id="335"/>
      <w:r w:rsidRPr="00BA311D">
        <w:rPr>
          <w:sz w:val="24"/>
          <w:szCs w:val="24"/>
        </w:rPr>
        <w:t>. Zynq SoC</w:t>
      </w:r>
      <w:bookmarkEnd w:id="336"/>
      <w:bookmarkEnd w:id="337"/>
    </w:p>
    <w:p w14:paraId="2594D753" w14:textId="5FE86090" w:rsidR="00F23E56" w:rsidRPr="00BA311D" w:rsidRDefault="00AD0915" w:rsidP="00AD0915">
      <w:pPr>
        <w:pStyle w:val="BodyText"/>
        <w:spacing w:before="0" w:line="480" w:lineRule="auto"/>
        <w:ind w:left="792" w:right="864" w:firstLine="360"/>
        <w:jc w:val="both"/>
      </w:pPr>
      <w:r w:rsidRPr="00BA311D">
        <w:t>T</w:t>
      </w:r>
      <w:r w:rsidR="002C3D67" w:rsidRPr="00BA311D">
        <w:t xml:space="preserve">he PS can communicate directly with external </w:t>
      </w:r>
      <w:r w:rsidR="00967460" w:rsidRPr="00BA311D">
        <w:t>interfaces</w:t>
      </w:r>
      <w:r w:rsidR="002C3D67" w:rsidRPr="00BA311D">
        <w:t xml:space="preserve"> such as sensors via Multiplexed Input/Output (MIO) that provide 54 pins of flexible connectivity. Extended MIO (EMIO) </w:t>
      </w:r>
      <w:r w:rsidR="00967460" w:rsidRPr="00BA311D">
        <w:t>connects</w:t>
      </w:r>
      <w:r w:rsidR="002C3D67" w:rsidRPr="00BA311D">
        <w:t xml:space="preserve"> the PS</w:t>
      </w:r>
      <w:r w:rsidR="00967460" w:rsidRPr="00BA311D">
        <w:t xml:space="preserve"> to the fabric and can be used to connect to external devices through the FPGA PL pins.</w:t>
      </w:r>
      <w:r w:rsidR="00DA51C2" w:rsidRPr="00BA311D">
        <w:t xml:space="preserve"> </w:t>
      </w:r>
      <w:r w:rsidR="00DA51C2" w:rsidRPr="00BA311D">
        <w:fldChar w:fldCharType="begin"/>
      </w:r>
      <w:r w:rsidR="00DA51C2" w:rsidRPr="00BA311D">
        <w:instrText xml:space="preserve"> REF _Ref119681551 \h  \* MERGEFORMAT </w:instrText>
      </w:r>
      <w:r w:rsidR="00DA51C2" w:rsidRPr="00BA311D">
        <w:fldChar w:fldCharType="separate"/>
      </w:r>
      <w:r w:rsidR="00D128A0" w:rsidRPr="00BA311D">
        <w:t xml:space="preserve">Figure </w:t>
      </w:r>
      <w:r w:rsidR="00D128A0" w:rsidRPr="00D128A0">
        <w:rPr>
          <w:noProof/>
          <w:color w:val="0070C0"/>
        </w:rPr>
        <w:t>9</w:t>
      </w:r>
      <w:r w:rsidR="00DA51C2" w:rsidRPr="00BA311D">
        <w:fldChar w:fldCharType="end"/>
      </w:r>
      <w:r w:rsidR="00DA51C2" w:rsidRPr="00BA311D">
        <w:t xml:space="preserve"> describes the peripherals in the PS such as the ARM Cortex-A9, peripheral interfaces, cache memory, memory interfaces, clock generation, interconnects and more.</w:t>
      </w:r>
      <w:r w:rsidR="00AC24C2" w:rsidRPr="00BA311D">
        <w:t xml:space="preserve"> </w:t>
      </w:r>
      <w:r w:rsidR="0095208A" w:rsidRPr="00BA311D">
        <w:t xml:space="preserve">The I/O peripherals on the PS include communication protocols such as SPI, I2C, CAN, UART, SD, USB, GigE and </w:t>
      </w:r>
      <w:r w:rsidR="00CF2410" w:rsidRPr="00BA311D">
        <w:t>General-Purpose</w:t>
      </w:r>
      <w:r w:rsidR="0095208A" w:rsidRPr="00BA311D">
        <w:t xml:space="preserve"> Input/Output (GPIO)</w:t>
      </w:r>
      <w:r w:rsidR="003F41D1" w:rsidRPr="00BA311D">
        <w:t xml:space="preserve"> to control buttons, switches and LEDs. </w:t>
      </w:r>
    </w:p>
    <w:p w14:paraId="7F2951DC" w14:textId="6CE09C94" w:rsidR="00AC24C2" w:rsidRPr="00BA311D" w:rsidRDefault="000A6692" w:rsidP="00F50E45">
      <w:pPr>
        <w:pStyle w:val="BodyText"/>
        <w:keepNext/>
        <w:spacing w:before="0" w:line="480" w:lineRule="auto"/>
        <w:ind w:right="845"/>
      </w:pPr>
      <w:r w:rsidRPr="00BA311D">
        <w:rPr>
          <w:noProof/>
        </w:rPr>
        <w:lastRenderedPageBreak/>
        <w:drawing>
          <wp:inline distT="0" distB="0" distL="0" distR="0" wp14:anchorId="20685399" wp14:editId="6D346A6F">
            <wp:extent cx="5676595" cy="354838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2953" cy="3552355"/>
                    </a:xfrm>
                    <a:prstGeom prst="rect">
                      <a:avLst/>
                    </a:prstGeom>
                  </pic:spPr>
                </pic:pic>
              </a:graphicData>
            </a:graphic>
          </wp:inline>
        </w:drawing>
      </w:r>
    </w:p>
    <w:p w14:paraId="0C29D22C" w14:textId="1E634D5A" w:rsidR="000A6692" w:rsidRPr="00BA311D" w:rsidRDefault="00AC24C2" w:rsidP="00AC24C2">
      <w:pPr>
        <w:pStyle w:val="Caption"/>
        <w:jc w:val="center"/>
        <w:rPr>
          <w:sz w:val="24"/>
          <w:szCs w:val="24"/>
        </w:rPr>
      </w:pPr>
      <w:bookmarkStart w:id="338" w:name="_Ref119681551"/>
      <w:bookmarkStart w:id="339" w:name="_Toc118460308"/>
      <w:bookmarkStart w:id="340" w:name="_Toc120907425"/>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9</w:t>
      </w:r>
      <w:r w:rsidRPr="00BA311D">
        <w:rPr>
          <w:noProof/>
          <w:sz w:val="24"/>
          <w:szCs w:val="24"/>
        </w:rPr>
        <w:fldChar w:fldCharType="end"/>
      </w:r>
      <w:bookmarkEnd w:id="338"/>
      <w:r w:rsidRPr="00BA311D">
        <w:rPr>
          <w:sz w:val="24"/>
          <w:szCs w:val="24"/>
        </w:rPr>
        <w:t>. Zynq SoC Architecture</w:t>
      </w:r>
      <w:bookmarkEnd w:id="339"/>
      <w:bookmarkEnd w:id="340"/>
    </w:p>
    <w:p w14:paraId="239F3340" w14:textId="507F02F6" w:rsidR="008023AF" w:rsidRPr="00BA311D" w:rsidRDefault="00AD0915" w:rsidP="00561955">
      <w:pPr>
        <w:pStyle w:val="BodyText"/>
        <w:spacing w:before="0" w:line="480" w:lineRule="auto"/>
        <w:ind w:left="792" w:right="864" w:firstLine="360"/>
        <w:jc w:val="both"/>
      </w:pPr>
      <w:r w:rsidRPr="00BA311D">
        <w:fldChar w:fldCharType="begin"/>
      </w:r>
      <w:r w:rsidRPr="00BA311D">
        <w:instrText xml:space="preserve"> REF _Ref119681589 \h  \* MERGEFORMAT </w:instrText>
      </w:r>
      <w:r w:rsidRPr="00BA311D">
        <w:fldChar w:fldCharType="separate"/>
      </w:r>
      <w:r w:rsidR="00D128A0" w:rsidRPr="00BA311D">
        <w:t xml:space="preserve">Figure </w:t>
      </w:r>
      <w:r w:rsidR="00D128A0" w:rsidRPr="00D128A0">
        <w:rPr>
          <w:noProof/>
          <w:color w:val="0070C0"/>
        </w:rPr>
        <w:t>10</w:t>
      </w:r>
      <w:r w:rsidRPr="00BA311D">
        <w:fldChar w:fldCharType="end"/>
      </w:r>
      <w:r w:rsidR="00561955" w:rsidRPr="00BA311D">
        <w:t xml:space="preserve"> illustrates primary resources of the PL such as </w:t>
      </w:r>
      <w:r w:rsidR="00E31B3E" w:rsidRPr="00BA311D">
        <w:t>general-purpose</w:t>
      </w:r>
      <w:r w:rsidR="00FA671D" w:rsidRPr="00BA311D">
        <w:t xml:space="preserve"> FPGA logic fabric that is composed of</w:t>
      </w:r>
      <w:r w:rsidR="006F1513" w:rsidRPr="00BA311D">
        <w:t xml:space="preserve"> </w:t>
      </w:r>
      <w:r w:rsidR="00D4026B" w:rsidRPr="00BA311D">
        <w:t>components like Block RAM (BRAM) for embedded memory, DSP48E1</w:t>
      </w:r>
      <w:r w:rsidR="0063784D" w:rsidRPr="00BA311D">
        <w:t xml:space="preserve"> slice for </w:t>
      </w:r>
      <w:r w:rsidR="00E31B3E" w:rsidRPr="00BA311D">
        <w:t>high-speed</w:t>
      </w:r>
      <w:r w:rsidR="0063784D" w:rsidRPr="00BA311D">
        <w:t xml:space="preserve"> arithmetic operations,</w:t>
      </w:r>
      <w:r w:rsidR="006F1513" w:rsidRPr="00BA311D">
        <w:t xml:space="preserve"> PCIe general purpose serial interconnect</w:t>
      </w:r>
      <w:r w:rsidR="0063784D" w:rsidRPr="00BA311D">
        <w:t xml:space="preserve"> and XADC for analog-to-digital signal conversion.</w:t>
      </w:r>
      <w:r w:rsidR="003642BD" w:rsidRPr="00BA311D">
        <w:t xml:space="preserve"> The Input/Output blocks are</w:t>
      </w:r>
      <w:r w:rsidR="007A6B53" w:rsidRPr="00BA311D">
        <w:t xml:space="preserve"> </w:t>
      </w:r>
      <w:r w:rsidR="003642BD" w:rsidRPr="00BA311D">
        <w:t>GPIO interfaces</w:t>
      </w:r>
      <w:r w:rsidR="00B35372" w:rsidRPr="00BA311D">
        <w:t xml:space="preserve"> permitting up to 3.3V</w:t>
      </w:r>
      <w:r w:rsidR="003642BD" w:rsidRPr="00BA311D">
        <w:t xml:space="preserve"> that contain a pad, to provide a physical connection to the outside world for a single input or output signal.</w:t>
      </w:r>
      <w:r w:rsidR="00B35372" w:rsidRPr="00BA311D">
        <w:t xml:space="preserve"> </w:t>
      </w:r>
    </w:p>
    <w:p w14:paraId="141190CF" w14:textId="371FB5BC" w:rsidR="009C3A5A" w:rsidRPr="00BA311D" w:rsidRDefault="00B35372" w:rsidP="00F50E45">
      <w:pPr>
        <w:pStyle w:val="BodyText"/>
        <w:keepNext/>
        <w:spacing w:before="0" w:line="480" w:lineRule="auto"/>
        <w:ind w:left="782" w:right="845" w:firstLine="360"/>
      </w:pPr>
      <w:r w:rsidRPr="00BA311D">
        <w:rPr>
          <w:noProof/>
        </w:rPr>
        <w:lastRenderedPageBreak/>
        <w:drawing>
          <wp:inline distT="0" distB="0" distL="0" distR="0" wp14:anchorId="55EEB53A" wp14:editId="5DC8462F">
            <wp:extent cx="4538970" cy="3799840"/>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8970" cy="3799840"/>
                    </a:xfrm>
                    <a:prstGeom prst="rect">
                      <a:avLst/>
                    </a:prstGeom>
                  </pic:spPr>
                </pic:pic>
              </a:graphicData>
            </a:graphic>
          </wp:inline>
        </w:drawing>
      </w:r>
    </w:p>
    <w:p w14:paraId="1360F9A5" w14:textId="1AC77774" w:rsidR="00CE4CCD" w:rsidRPr="00BA311D" w:rsidRDefault="009C3A5A" w:rsidP="00337F84">
      <w:pPr>
        <w:pStyle w:val="Caption"/>
        <w:jc w:val="center"/>
        <w:rPr>
          <w:sz w:val="24"/>
          <w:szCs w:val="24"/>
        </w:rPr>
      </w:pPr>
      <w:bookmarkStart w:id="341" w:name="_Ref119681589"/>
      <w:bookmarkStart w:id="342" w:name="_Toc118460309"/>
      <w:bookmarkStart w:id="343" w:name="_Toc120907426"/>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10</w:t>
      </w:r>
      <w:r w:rsidRPr="00BA311D">
        <w:rPr>
          <w:noProof/>
          <w:sz w:val="24"/>
          <w:szCs w:val="24"/>
        </w:rPr>
        <w:fldChar w:fldCharType="end"/>
      </w:r>
      <w:bookmarkEnd w:id="341"/>
      <w:r w:rsidRPr="00BA311D">
        <w:rPr>
          <w:sz w:val="24"/>
          <w:szCs w:val="24"/>
        </w:rPr>
        <w:t>. Zynq PL Architecture</w:t>
      </w:r>
      <w:bookmarkEnd w:id="342"/>
      <w:bookmarkEnd w:id="343"/>
    </w:p>
    <w:p w14:paraId="41598EE9" w14:textId="77777777" w:rsidR="00CE4CCD" w:rsidRPr="00BA311D" w:rsidRDefault="00CE4CCD" w:rsidP="00CE4CCD">
      <w:pPr>
        <w:pStyle w:val="ListParagraph"/>
        <w:numPr>
          <w:ilvl w:val="0"/>
          <w:numId w:val="16"/>
        </w:numPr>
        <w:tabs>
          <w:tab w:val="left" w:pos="1143"/>
        </w:tabs>
        <w:outlineLvl w:val="0"/>
        <w:rPr>
          <w:b/>
          <w:bCs/>
          <w:vanish/>
          <w:sz w:val="24"/>
          <w:szCs w:val="24"/>
        </w:rPr>
      </w:pPr>
      <w:bookmarkStart w:id="344" w:name="_Toc118473057"/>
      <w:bookmarkStart w:id="345" w:name="_Toc118473159"/>
      <w:bookmarkStart w:id="346" w:name="_Toc118473311"/>
      <w:bookmarkStart w:id="347" w:name="_Toc118473425"/>
      <w:bookmarkStart w:id="348" w:name="_Toc118481208"/>
      <w:bookmarkStart w:id="349" w:name="_Toc118483505"/>
      <w:bookmarkStart w:id="350" w:name="_Toc118483708"/>
      <w:bookmarkStart w:id="351" w:name="_Toc118483785"/>
      <w:bookmarkStart w:id="352" w:name="_Toc118484146"/>
      <w:bookmarkStart w:id="353" w:name="_Toc118816843"/>
      <w:bookmarkStart w:id="354" w:name="_Toc118816923"/>
      <w:bookmarkStart w:id="355" w:name="_Toc118817389"/>
      <w:bookmarkStart w:id="356" w:name="_Toc118817469"/>
      <w:bookmarkStart w:id="357" w:name="_Toc118817559"/>
      <w:bookmarkStart w:id="358" w:name="_Toc118818900"/>
      <w:bookmarkStart w:id="359" w:name="_Toc118900842"/>
      <w:bookmarkStart w:id="360" w:name="_Toc118900921"/>
      <w:bookmarkStart w:id="361" w:name="_Toc119513874"/>
      <w:bookmarkStart w:id="362" w:name="_Toc119514974"/>
      <w:bookmarkStart w:id="363" w:name="_Toc119515059"/>
      <w:bookmarkStart w:id="364" w:name="_Toc119515144"/>
      <w:bookmarkStart w:id="365" w:name="_Toc119515267"/>
      <w:bookmarkStart w:id="366" w:name="_Toc119577468"/>
      <w:bookmarkStart w:id="367" w:name="_Toc119579032"/>
      <w:bookmarkStart w:id="368" w:name="_Toc119580979"/>
      <w:bookmarkStart w:id="369" w:name="_Toc119683652"/>
      <w:bookmarkStart w:id="370" w:name="_Toc120635806"/>
      <w:bookmarkStart w:id="371" w:name="_Toc120637048"/>
      <w:bookmarkStart w:id="372" w:name="_Toc120641078"/>
      <w:bookmarkStart w:id="373" w:name="_Toc120704455"/>
      <w:bookmarkStart w:id="374" w:name="_Toc120781038"/>
      <w:bookmarkStart w:id="375" w:name="_Toc120839580"/>
      <w:bookmarkStart w:id="376" w:name="_Toc120882775"/>
      <w:bookmarkStart w:id="377" w:name="_Toc120882865"/>
      <w:bookmarkStart w:id="378" w:name="_Toc120882955"/>
      <w:bookmarkStart w:id="379" w:name="_Toc120899156"/>
      <w:bookmarkStart w:id="380" w:name="_Toc120905734"/>
      <w:bookmarkStart w:id="381" w:name="_Toc120905822"/>
      <w:bookmarkStart w:id="382" w:name="_Toc120906749"/>
      <w:bookmarkStart w:id="383" w:name="_Toc120906930"/>
      <w:bookmarkStart w:id="384" w:name="_Toc120907342"/>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70706776" w14:textId="77777777" w:rsidR="00CE4CCD" w:rsidRPr="00BA311D" w:rsidRDefault="00CE4CCD" w:rsidP="00CE4CCD">
      <w:pPr>
        <w:pStyle w:val="ListParagraph"/>
        <w:numPr>
          <w:ilvl w:val="1"/>
          <w:numId w:val="16"/>
        </w:numPr>
        <w:tabs>
          <w:tab w:val="left" w:pos="1143"/>
        </w:tabs>
        <w:outlineLvl w:val="0"/>
        <w:rPr>
          <w:b/>
          <w:bCs/>
          <w:vanish/>
          <w:sz w:val="24"/>
          <w:szCs w:val="24"/>
        </w:rPr>
      </w:pPr>
      <w:bookmarkStart w:id="385" w:name="_Toc118900843"/>
      <w:bookmarkStart w:id="386" w:name="_Toc118900922"/>
      <w:bookmarkStart w:id="387" w:name="_Toc119513875"/>
      <w:bookmarkStart w:id="388" w:name="_Toc119514975"/>
      <w:bookmarkStart w:id="389" w:name="_Toc119515060"/>
      <w:bookmarkStart w:id="390" w:name="_Toc119515145"/>
      <w:bookmarkStart w:id="391" w:name="_Toc119515268"/>
      <w:bookmarkStart w:id="392" w:name="_Toc119577469"/>
      <w:bookmarkStart w:id="393" w:name="_Toc119579033"/>
      <w:bookmarkStart w:id="394" w:name="_Toc119580980"/>
      <w:bookmarkStart w:id="395" w:name="_Toc119683653"/>
      <w:bookmarkStart w:id="396" w:name="_Toc120635807"/>
      <w:bookmarkStart w:id="397" w:name="_Toc120637049"/>
      <w:bookmarkStart w:id="398" w:name="_Toc120641079"/>
      <w:bookmarkStart w:id="399" w:name="_Toc120704456"/>
      <w:bookmarkStart w:id="400" w:name="_Toc120781039"/>
      <w:bookmarkStart w:id="401" w:name="_Toc120839581"/>
      <w:bookmarkStart w:id="402" w:name="_Toc120882776"/>
      <w:bookmarkStart w:id="403" w:name="_Toc120882866"/>
      <w:bookmarkStart w:id="404" w:name="_Toc120882956"/>
      <w:bookmarkStart w:id="405" w:name="_Toc120899157"/>
      <w:bookmarkStart w:id="406" w:name="_Toc120905735"/>
      <w:bookmarkStart w:id="407" w:name="_Toc120905823"/>
      <w:bookmarkStart w:id="408" w:name="_Toc120906750"/>
      <w:bookmarkStart w:id="409" w:name="_Toc120906931"/>
      <w:bookmarkStart w:id="410" w:name="_Toc120907343"/>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1C1428FC" w14:textId="77777777" w:rsidR="00CE4CCD" w:rsidRPr="00BA311D" w:rsidRDefault="00CE4CCD" w:rsidP="00CE4CCD">
      <w:pPr>
        <w:pStyle w:val="ListParagraph"/>
        <w:numPr>
          <w:ilvl w:val="1"/>
          <w:numId w:val="16"/>
        </w:numPr>
        <w:tabs>
          <w:tab w:val="left" w:pos="1143"/>
        </w:tabs>
        <w:outlineLvl w:val="0"/>
        <w:rPr>
          <w:b/>
          <w:bCs/>
          <w:vanish/>
          <w:sz w:val="24"/>
          <w:szCs w:val="24"/>
        </w:rPr>
      </w:pPr>
      <w:bookmarkStart w:id="411" w:name="_Toc118900844"/>
      <w:bookmarkStart w:id="412" w:name="_Toc118900923"/>
      <w:bookmarkStart w:id="413" w:name="_Toc119513876"/>
      <w:bookmarkStart w:id="414" w:name="_Toc119514976"/>
      <w:bookmarkStart w:id="415" w:name="_Toc119515061"/>
      <w:bookmarkStart w:id="416" w:name="_Toc119515146"/>
      <w:bookmarkStart w:id="417" w:name="_Toc119515269"/>
      <w:bookmarkStart w:id="418" w:name="_Toc119577470"/>
      <w:bookmarkStart w:id="419" w:name="_Toc119579034"/>
      <w:bookmarkStart w:id="420" w:name="_Toc119580981"/>
      <w:bookmarkStart w:id="421" w:name="_Toc119683654"/>
      <w:bookmarkStart w:id="422" w:name="_Toc120635808"/>
      <w:bookmarkStart w:id="423" w:name="_Toc120637050"/>
      <w:bookmarkStart w:id="424" w:name="_Toc120641080"/>
      <w:bookmarkStart w:id="425" w:name="_Toc120704457"/>
      <w:bookmarkStart w:id="426" w:name="_Toc120781040"/>
      <w:bookmarkStart w:id="427" w:name="_Toc120839582"/>
      <w:bookmarkStart w:id="428" w:name="_Toc120882777"/>
      <w:bookmarkStart w:id="429" w:name="_Toc120882867"/>
      <w:bookmarkStart w:id="430" w:name="_Toc120882957"/>
      <w:bookmarkStart w:id="431" w:name="_Toc120899158"/>
      <w:bookmarkStart w:id="432" w:name="_Toc120905736"/>
      <w:bookmarkStart w:id="433" w:name="_Toc120905824"/>
      <w:bookmarkStart w:id="434" w:name="_Toc120906751"/>
      <w:bookmarkStart w:id="435" w:name="_Toc120906932"/>
      <w:bookmarkStart w:id="436" w:name="_Toc120907344"/>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4103685C" w14:textId="77777777" w:rsidR="00CE4CCD" w:rsidRPr="00BA311D" w:rsidRDefault="00CE4CCD" w:rsidP="00CE4CCD">
      <w:pPr>
        <w:pStyle w:val="ListParagraph"/>
        <w:numPr>
          <w:ilvl w:val="1"/>
          <w:numId w:val="16"/>
        </w:numPr>
        <w:tabs>
          <w:tab w:val="left" w:pos="1143"/>
        </w:tabs>
        <w:outlineLvl w:val="0"/>
        <w:rPr>
          <w:b/>
          <w:bCs/>
          <w:vanish/>
          <w:sz w:val="24"/>
          <w:szCs w:val="24"/>
        </w:rPr>
      </w:pPr>
      <w:bookmarkStart w:id="437" w:name="_Toc118900845"/>
      <w:bookmarkStart w:id="438" w:name="_Toc118900924"/>
      <w:bookmarkStart w:id="439" w:name="_Toc119513877"/>
      <w:bookmarkStart w:id="440" w:name="_Toc119514977"/>
      <w:bookmarkStart w:id="441" w:name="_Toc119515062"/>
      <w:bookmarkStart w:id="442" w:name="_Toc119515147"/>
      <w:bookmarkStart w:id="443" w:name="_Toc119515270"/>
      <w:bookmarkStart w:id="444" w:name="_Toc119577471"/>
      <w:bookmarkStart w:id="445" w:name="_Toc119579035"/>
      <w:bookmarkStart w:id="446" w:name="_Toc119580982"/>
      <w:bookmarkStart w:id="447" w:name="_Toc119683655"/>
      <w:bookmarkStart w:id="448" w:name="_Toc120635809"/>
      <w:bookmarkStart w:id="449" w:name="_Toc120637051"/>
      <w:bookmarkStart w:id="450" w:name="_Toc120641081"/>
      <w:bookmarkStart w:id="451" w:name="_Toc120704458"/>
      <w:bookmarkStart w:id="452" w:name="_Toc120781041"/>
      <w:bookmarkStart w:id="453" w:name="_Toc120839583"/>
      <w:bookmarkStart w:id="454" w:name="_Toc120882778"/>
      <w:bookmarkStart w:id="455" w:name="_Toc120882868"/>
      <w:bookmarkStart w:id="456" w:name="_Toc120882958"/>
      <w:bookmarkStart w:id="457" w:name="_Toc120899159"/>
      <w:bookmarkStart w:id="458" w:name="_Toc120905737"/>
      <w:bookmarkStart w:id="459" w:name="_Toc120905825"/>
      <w:bookmarkStart w:id="460" w:name="_Toc120906752"/>
      <w:bookmarkStart w:id="461" w:name="_Toc120906933"/>
      <w:bookmarkStart w:id="462" w:name="_Toc120907345"/>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14:paraId="0D45B3B7" w14:textId="77777777" w:rsidR="00CE4CCD" w:rsidRPr="00BA311D" w:rsidRDefault="00CE4CCD" w:rsidP="00CE4CCD">
      <w:pPr>
        <w:pStyle w:val="ListParagraph"/>
        <w:numPr>
          <w:ilvl w:val="1"/>
          <w:numId w:val="16"/>
        </w:numPr>
        <w:tabs>
          <w:tab w:val="left" w:pos="1143"/>
        </w:tabs>
        <w:outlineLvl w:val="0"/>
        <w:rPr>
          <w:b/>
          <w:bCs/>
          <w:vanish/>
          <w:sz w:val="24"/>
          <w:szCs w:val="24"/>
        </w:rPr>
      </w:pPr>
      <w:bookmarkStart w:id="463" w:name="_Toc118900846"/>
      <w:bookmarkStart w:id="464" w:name="_Toc118900925"/>
      <w:bookmarkStart w:id="465" w:name="_Toc119513878"/>
      <w:bookmarkStart w:id="466" w:name="_Toc119514978"/>
      <w:bookmarkStart w:id="467" w:name="_Toc119515063"/>
      <w:bookmarkStart w:id="468" w:name="_Toc119515148"/>
      <w:bookmarkStart w:id="469" w:name="_Toc119515271"/>
      <w:bookmarkStart w:id="470" w:name="_Toc119577472"/>
      <w:bookmarkStart w:id="471" w:name="_Toc119579036"/>
      <w:bookmarkStart w:id="472" w:name="_Toc119580983"/>
      <w:bookmarkStart w:id="473" w:name="_Toc119683656"/>
      <w:bookmarkStart w:id="474" w:name="_Toc120635810"/>
      <w:bookmarkStart w:id="475" w:name="_Toc120637052"/>
      <w:bookmarkStart w:id="476" w:name="_Toc120641082"/>
      <w:bookmarkStart w:id="477" w:name="_Toc120704459"/>
      <w:bookmarkStart w:id="478" w:name="_Toc120781042"/>
      <w:bookmarkStart w:id="479" w:name="_Toc120839584"/>
      <w:bookmarkStart w:id="480" w:name="_Toc120882779"/>
      <w:bookmarkStart w:id="481" w:name="_Toc120882869"/>
      <w:bookmarkStart w:id="482" w:name="_Toc120882959"/>
      <w:bookmarkStart w:id="483" w:name="_Toc120899160"/>
      <w:bookmarkStart w:id="484" w:name="_Toc120905738"/>
      <w:bookmarkStart w:id="485" w:name="_Toc120905826"/>
      <w:bookmarkStart w:id="486" w:name="_Toc120906753"/>
      <w:bookmarkStart w:id="487" w:name="_Toc120906934"/>
      <w:bookmarkStart w:id="488" w:name="_Toc120907346"/>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5E27D52E" w14:textId="77777777" w:rsidR="00CE4CCD" w:rsidRPr="00BA311D" w:rsidRDefault="00CE4CCD" w:rsidP="00CE4CCD">
      <w:pPr>
        <w:pStyle w:val="ListParagraph"/>
        <w:numPr>
          <w:ilvl w:val="1"/>
          <w:numId w:val="16"/>
        </w:numPr>
        <w:tabs>
          <w:tab w:val="left" w:pos="1143"/>
        </w:tabs>
        <w:outlineLvl w:val="0"/>
        <w:rPr>
          <w:b/>
          <w:bCs/>
          <w:vanish/>
          <w:sz w:val="24"/>
          <w:szCs w:val="24"/>
        </w:rPr>
      </w:pPr>
      <w:bookmarkStart w:id="489" w:name="_Toc118900847"/>
      <w:bookmarkStart w:id="490" w:name="_Toc118900926"/>
      <w:bookmarkStart w:id="491" w:name="_Toc119513879"/>
      <w:bookmarkStart w:id="492" w:name="_Toc119514979"/>
      <w:bookmarkStart w:id="493" w:name="_Toc119515064"/>
      <w:bookmarkStart w:id="494" w:name="_Toc119515149"/>
      <w:bookmarkStart w:id="495" w:name="_Toc119515272"/>
      <w:bookmarkStart w:id="496" w:name="_Toc119577473"/>
      <w:bookmarkStart w:id="497" w:name="_Toc119579037"/>
      <w:bookmarkStart w:id="498" w:name="_Toc119580984"/>
      <w:bookmarkStart w:id="499" w:name="_Toc119683657"/>
      <w:bookmarkStart w:id="500" w:name="_Toc120635811"/>
      <w:bookmarkStart w:id="501" w:name="_Toc120637053"/>
      <w:bookmarkStart w:id="502" w:name="_Toc120641083"/>
      <w:bookmarkStart w:id="503" w:name="_Toc120704460"/>
      <w:bookmarkStart w:id="504" w:name="_Toc120781043"/>
      <w:bookmarkStart w:id="505" w:name="_Toc120839585"/>
      <w:bookmarkStart w:id="506" w:name="_Toc120882780"/>
      <w:bookmarkStart w:id="507" w:name="_Toc120882870"/>
      <w:bookmarkStart w:id="508" w:name="_Toc120882960"/>
      <w:bookmarkStart w:id="509" w:name="_Toc120899161"/>
      <w:bookmarkStart w:id="510" w:name="_Toc120905739"/>
      <w:bookmarkStart w:id="511" w:name="_Toc120905827"/>
      <w:bookmarkStart w:id="512" w:name="_Toc120906754"/>
      <w:bookmarkStart w:id="513" w:name="_Toc120906935"/>
      <w:bookmarkStart w:id="514" w:name="_Toc120907347"/>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20FD8AE7" w14:textId="77777777" w:rsidR="00CE4CCD" w:rsidRPr="00BA311D" w:rsidRDefault="00CE4CCD" w:rsidP="00CE4CCD">
      <w:pPr>
        <w:pStyle w:val="ListParagraph"/>
        <w:numPr>
          <w:ilvl w:val="1"/>
          <w:numId w:val="16"/>
        </w:numPr>
        <w:tabs>
          <w:tab w:val="left" w:pos="1143"/>
        </w:tabs>
        <w:outlineLvl w:val="0"/>
        <w:rPr>
          <w:b/>
          <w:bCs/>
          <w:vanish/>
          <w:sz w:val="24"/>
          <w:szCs w:val="24"/>
        </w:rPr>
      </w:pPr>
      <w:bookmarkStart w:id="515" w:name="_Toc118900848"/>
      <w:bookmarkStart w:id="516" w:name="_Toc118900927"/>
      <w:bookmarkStart w:id="517" w:name="_Toc119513880"/>
      <w:bookmarkStart w:id="518" w:name="_Toc119514980"/>
      <w:bookmarkStart w:id="519" w:name="_Toc119515065"/>
      <w:bookmarkStart w:id="520" w:name="_Toc119515150"/>
      <w:bookmarkStart w:id="521" w:name="_Toc119515273"/>
      <w:bookmarkStart w:id="522" w:name="_Toc119577474"/>
      <w:bookmarkStart w:id="523" w:name="_Toc119579038"/>
      <w:bookmarkStart w:id="524" w:name="_Toc119580985"/>
      <w:bookmarkStart w:id="525" w:name="_Toc119683658"/>
      <w:bookmarkStart w:id="526" w:name="_Toc120635812"/>
      <w:bookmarkStart w:id="527" w:name="_Toc120637054"/>
      <w:bookmarkStart w:id="528" w:name="_Toc120641084"/>
      <w:bookmarkStart w:id="529" w:name="_Toc120704461"/>
      <w:bookmarkStart w:id="530" w:name="_Toc120781044"/>
      <w:bookmarkStart w:id="531" w:name="_Toc120839586"/>
      <w:bookmarkStart w:id="532" w:name="_Toc120882781"/>
      <w:bookmarkStart w:id="533" w:name="_Toc120882871"/>
      <w:bookmarkStart w:id="534" w:name="_Toc120882961"/>
      <w:bookmarkStart w:id="535" w:name="_Toc120899162"/>
      <w:bookmarkStart w:id="536" w:name="_Toc120905740"/>
      <w:bookmarkStart w:id="537" w:name="_Toc120905828"/>
      <w:bookmarkStart w:id="538" w:name="_Toc120906755"/>
      <w:bookmarkStart w:id="539" w:name="_Toc120906936"/>
      <w:bookmarkStart w:id="540" w:name="_Toc120907348"/>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6DEE950B" w14:textId="7BD69D2F" w:rsidR="00CE4CCD" w:rsidRPr="00BA311D" w:rsidRDefault="00CE4CCD" w:rsidP="00CE4CCD">
      <w:pPr>
        <w:pStyle w:val="Heading1"/>
        <w:numPr>
          <w:ilvl w:val="1"/>
          <w:numId w:val="3"/>
        </w:numPr>
        <w:tabs>
          <w:tab w:val="left" w:pos="1143"/>
        </w:tabs>
        <w:spacing w:before="0"/>
        <w:ind w:left="1081" w:hanging="361"/>
        <w:jc w:val="left"/>
      </w:pPr>
      <w:bookmarkStart w:id="541" w:name="_Toc120907349"/>
      <w:r w:rsidRPr="00BA311D">
        <w:t>AXI Interface</w:t>
      </w:r>
      <w:bookmarkEnd w:id="541"/>
    </w:p>
    <w:p w14:paraId="51B88374" w14:textId="77777777" w:rsidR="001F2914" w:rsidRPr="00BA311D" w:rsidRDefault="001F2914" w:rsidP="00337F84">
      <w:pPr>
        <w:pStyle w:val="Heading1"/>
        <w:tabs>
          <w:tab w:val="left" w:pos="1143"/>
        </w:tabs>
        <w:spacing w:before="0"/>
        <w:ind w:left="0" w:firstLine="0"/>
      </w:pPr>
    </w:p>
    <w:p w14:paraId="1E3BD9AA" w14:textId="4D0BA89E" w:rsidR="009C3A5A" w:rsidRPr="00BA311D" w:rsidRDefault="00A35AE4" w:rsidP="001F2914">
      <w:pPr>
        <w:pStyle w:val="BodyText"/>
        <w:spacing w:before="0" w:line="480" w:lineRule="auto"/>
        <w:ind w:left="792" w:right="864" w:firstLine="360"/>
        <w:jc w:val="both"/>
      </w:pPr>
      <w:r w:rsidRPr="00BA311D">
        <w:fldChar w:fldCharType="begin"/>
      </w:r>
      <w:r w:rsidRPr="00BA311D">
        <w:instrText xml:space="preserve"> REF _Ref119681622 \h  \* MERGEFORMAT </w:instrText>
      </w:r>
      <w:r w:rsidRPr="00BA311D">
        <w:fldChar w:fldCharType="separate"/>
      </w:r>
      <w:r w:rsidR="00D128A0" w:rsidRPr="00BA311D">
        <w:t xml:space="preserve">Figure </w:t>
      </w:r>
      <w:r w:rsidR="00D128A0" w:rsidRPr="00D128A0">
        <w:rPr>
          <w:noProof/>
          <w:color w:val="0070C0"/>
        </w:rPr>
        <w:t>11</w:t>
      </w:r>
      <w:r w:rsidRPr="00BA311D">
        <w:fldChar w:fldCharType="end"/>
      </w:r>
      <w:r w:rsidRPr="00BA311D">
        <w:t xml:space="preserve"> illustrates</w:t>
      </w:r>
      <w:r w:rsidR="006C00C5" w:rsidRPr="00BA311D">
        <w:t xml:space="preserve"> PS and PL</w:t>
      </w:r>
      <w:r w:rsidRPr="00BA311D">
        <w:t xml:space="preserve"> blocks connected;</w:t>
      </w:r>
      <w:r w:rsidR="001F2914" w:rsidRPr="00BA311D">
        <w:t xml:space="preserve"> </w:t>
      </w:r>
      <w:hyperlink r:id="rId26" w:anchor="details" w:history="1">
        <w:r w:rsidR="001F2914" w:rsidRPr="00BA311D">
          <w:rPr>
            <w:rStyle w:val="Hyperlink"/>
          </w:rPr>
          <w:t>Advanced eXtensible Interface</w:t>
        </w:r>
      </w:hyperlink>
      <w:r w:rsidR="001F2914" w:rsidRPr="00BA311D">
        <w:t xml:space="preserve"> (AXI)</w:t>
      </w:r>
      <w:r w:rsidR="00BD493D" w:rsidRPr="00BA311D">
        <w:t xml:space="preserve"> </w:t>
      </w:r>
      <w:r w:rsidR="00BD45C1" w:rsidRPr="00BA311D">
        <w:rPr>
          <w:rStyle w:val="EndnoteReference"/>
          <w:spacing w:val="-4"/>
        </w:rPr>
        <w:t>[</w:t>
      </w:r>
      <w:r w:rsidR="00BD45C1" w:rsidRPr="00BA311D">
        <w:rPr>
          <w:rStyle w:val="EndnoteReference"/>
          <w:spacing w:val="-4"/>
        </w:rPr>
        <w:endnoteReference w:id="16"/>
      </w:r>
      <w:r w:rsidR="00BD45C1" w:rsidRPr="00BA311D">
        <w:rPr>
          <w:rStyle w:val="EndnoteReference"/>
          <w:spacing w:val="-4"/>
        </w:rPr>
        <w:t>]</w:t>
      </w:r>
      <w:r w:rsidR="006C00C5" w:rsidRPr="00BA311D">
        <w:t xml:space="preserve"> buses are used to connect PS to other blocks on the PL.</w:t>
      </w:r>
      <w:r w:rsidR="001F2914" w:rsidRPr="00BA311D">
        <w:t xml:space="preserve"> This protocol enhances the performance and utilization of the interconnect when used by multiple masters, allowing better bandwidth and low latency</w:t>
      </w:r>
      <w:r w:rsidR="003A0800" w:rsidRPr="00BA311D">
        <w:t xml:space="preserve"> </w:t>
      </w:r>
      <w:r w:rsidR="003A0800" w:rsidRPr="00BA311D">
        <w:rPr>
          <w:rStyle w:val="EndnoteReference"/>
          <w:spacing w:val="-4"/>
        </w:rPr>
        <w:t>[</w:t>
      </w:r>
      <w:r w:rsidR="003A0800" w:rsidRPr="00BA311D">
        <w:rPr>
          <w:rStyle w:val="EndnoteReference"/>
          <w:spacing w:val="-4"/>
        </w:rPr>
        <w:endnoteReference w:id="17"/>
      </w:r>
      <w:r w:rsidR="003A0800" w:rsidRPr="00BA311D">
        <w:rPr>
          <w:rStyle w:val="EndnoteReference"/>
          <w:spacing w:val="-4"/>
        </w:rPr>
        <w:t>]</w:t>
      </w:r>
      <w:r w:rsidR="001F2914" w:rsidRPr="00BA311D">
        <w:t xml:space="preserve">. </w:t>
      </w:r>
      <w:r w:rsidR="006C00C5" w:rsidRPr="00BA311D">
        <w:t>There are three types of AXI</w:t>
      </w:r>
      <w:r w:rsidRPr="00BA311D">
        <w:t>4</w:t>
      </w:r>
      <w:r w:rsidR="006C00C5" w:rsidRPr="00BA311D">
        <w:t xml:space="preserve"> bus </w:t>
      </w:r>
      <w:r w:rsidR="00B334D0" w:rsidRPr="00BA311D">
        <w:t>protocols:</w:t>
      </w:r>
      <w:r w:rsidR="006C00C5" w:rsidRPr="00BA311D">
        <w:t xml:space="preserve"> AXI4, AXI4-Lite, and AXI4-Stream. </w:t>
      </w:r>
      <w:r w:rsidR="00B334D0" w:rsidRPr="00BA311D">
        <w:t xml:space="preserve"> AXI4 is a memory-mapped link, </w:t>
      </w:r>
      <w:r w:rsidRPr="00BA311D">
        <w:t xml:space="preserve">data arrives first with up to 256 data words and then address </w:t>
      </w:r>
      <w:r w:rsidR="00B334D0" w:rsidRPr="00BA311D">
        <w:t>is supplied</w:t>
      </w:r>
      <w:r w:rsidR="00AB1155" w:rsidRPr="00BA311D">
        <w:t xml:space="preserve">; while </w:t>
      </w:r>
      <w:r w:rsidR="00B334D0" w:rsidRPr="00BA311D">
        <w:t>AXI4-Lite is a simpler version that supplies an address</w:t>
      </w:r>
      <w:r w:rsidR="003C3568" w:rsidRPr="00BA311D">
        <w:t>,</w:t>
      </w:r>
      <w:r w:rsidR="00B334D0" w:rsidRPr="00BA311D">
        <w:t xml:space="preserve"> and a single data word can be transferred. AXI4-Stream is the only nonmemory-mapped link that supports burst transfers of any size.</w:t>
      </w:r>
    </w:p>
    <w:p w14:paraId="1C7D243C" w14:textId="4FF8ED4A" w:rsidR="00DB75C5" w:rsidRPr="00BA311D" w:rsidRDefault="00DB75C5" w:rsidP="00592CFC">
      <w:pPr>
        <w:pStyle w:val="BodyText"/>
        <w:spacing w:before="0" w:line="480" w:lineRule="auto"/>
        <w:ind w:right="864"/>
        <w:jc w:val="both"/>
      </w:pPr>
    </w:p>
    <w:p w14:paraId="13497988" w14:textId="372D5470" w:rsidR="00592CFC" w:rsidRPr="00BA311D" w:rsidRDefault="00592CFC" w:rsidP="00DB75C5">
      <w:pPr>
        <w:pStyle w:val="BodyText"/>
        <w:spacing w:before="0" w:line="480" w:lineRule="auto"/>
        <w:ind w:left="792" w:right="864" w:firstLine="360"/>
        <w:jc w:val="both"/>
      </w:pPr>
      <w:r w:rsidRPr="00BA311D">
        <w:rPr>
          <w:noProof/>
        </w:rPr>
        <w:lastRenderedPageBreak/>
        <w:drawing>
          <wp:inline distT="0" distB="0" distL="0" distR="0" wp14:anchorId="2397834D" wp14:editId="67695BF0">
            <wp:extent cx="3904651" cy="2838186"/>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2443" cy="2851119"/>
                    </a:xfrm>
                    <a:prstGeom prst="rect">
                      <a:avLst/>
                    </a:prstGeom>
                    <a:noFill/>
                    <a:ln>
                      <a:noFill/>
                    </a:ln>
                  </pic:spPr>
                </pic:pic>
              </a:graphicData>
            </a:graphic>
          </wp:inline>
        </w:drawing>
      </w:r>
    </w:p>
    <w:p w14:paraId="620E44ED" w14:textId="5FA40473" w:rsidR="00650CFF" w:rsidRPr="00BA311D" w:rsidRDefault="00DB75C5" w:rsidP="008C4174">
      <w:pPr>
        <w:pStyle w:val="Caption"/>
        <w:jc w:val="center"/>
        <w:rPr>
          <w:sz w:val="24"/>
          <w:szCs w:val="24"/>
        </w:rPr>
      </w:pPr>
      <w:bookmarkStart w:id="542" w:name="_Ref119681622"/>
      <w:bookmarkStart w:id="543" w:name="_Toc120907427"/>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11</w:t>
      </w:r>
      <w:r w:rsidRPr="00BA311D">
        <w:rPr>
          <w:noProof/>
          <w:sz w:val="24"/>
          <w:szCs w:val="24"/>
        </w:rPr>
        <w:fldChar w:fldCharType="end"/>
      </w:r>
      <w:bookmarkEnd w:id="542"/>
      <w:r w:rsidRPr="00BA311D">
        <w:rPr>
          <w:sz w:val="24"/>
          <w:szCs w:val="24"/>
        </w:rPr>
        <w:t>. AXI Architecture Design</w:t>
      </w:r>
      <w:bookmarkEnd w:id="543"/>
      <w:r w:rsidR="00DC3231" w:rsidRPr="00BA311D">
        <w:rPr>
          <w:sz w:val="24"/>
          <w:szCs w:val="24"/>
        </w:rPr>
        <w:br w:type="page"/>
      </w:r>
    </w:p>
    <w:p w14:paraId="7195D110" w14:textId="2C3339E1" w:rsidR="00F95342" w:rsidRPr="00BA311D" w:rsidRDefault="006A6E49" w:rsidP="00F46417">
      <w:pPr>
        <w:pStyle w:val="Heading1"/>
        <w:numPr>
          <w:ilvl w:val="0"/>
          <w:numId w:val="4"/>
        </w:numPr>
        <w:tabs>
          <w:tab w:val="left" w:pos="4402"/>
        </w:tabs>
        <w:spacing w:before="0"/>
        <w:ind w:left="4401" w:hanging="241"/>
        <w:jc w:val="left"/>
      </w:pPr>
      <w:bookmarkStart w:id="544" w:name="_Toc120907350"/>
      <w:r w:rsidRPr="00BA311D">
        <w:lastRenderedPageBreak/>
        <w:t>Methodology</w:t>
      </w:r>
      <w:bookmarkEnd w:id="544"/>
    </w:p>
    <w:p w14:paraId="7B8C7B6A" w14:textId="77777777" w:rsidR="006D2620" w:rsidRPr="00BA311D" w:rsidRDefault="006D2620" w:rsidP="006D2620">
      <w:pPr>
        <w:pStyle w:val="Heading1"/>
        <w:tabs>
          <w:tab w:val="left" w:pos="4402"/>
        </w:tabs>
        <w:spacing w:before="0"/>
        <w:ind w:left="4401" w:firstLine="0"/>
        <w:jc w:val="right"/>
      </w:pPr>
    </w:p>
    <w:p w14:paraId="58D75C95" w14:textId="77777777" w:rsidR="00B450CD" w:rsidRPr="00BA311D" w:rsidRDefault="00B450CD" w:rsidP="00B450CD">
      <w:pPr>
        <w:pStyle w:val="ListParagraph"/>
        <w:numPr>
          <w:ilvl w:val="0"/>
          <w:numId w:val="2"/>
        </w:numPr>
        <w:tabs>
          <w:tab w:val="left" w:pos="1323"/>
        </w:tabs>
        <w:outlineLvl w:val="0"/>
        <w:rPr>
          <w:b/>
          <w:bCs/>
          <w:vanish/>
          <w:sz w:val="24"/>
          <w:szCs w:val="24"/>
        </w:rPr>
      </w:pPr>
      <w:bookmarkStart w:id="545" w:name="_Toc116398984"/>
      <w:bookmarkStart w:id="546" w:name="_Toc116558670"/>
      <w:bookmarkStart w:id="547" w:name="_Toc116558700"/>
      <w:bookmarkStart w:id="548" w:name="_Toc116567464"/>
      <w:bookmarkStart w:id="549" w:name="_Toc116567752"/>
      <w:bookmarkStart w:id="550" w:name="_Toc116568334"/>
      <w:bookmarkStart w:id="551" w:name="_Toc116570943"/>
      <w:bookmarkStart w:id="552" w:name="_Toc116570972"/>
      <w:bookmarkStart w:id="553" w:name="_Toc116806594"/>
      <w:bookmarkStart w:id="554" w:name="_Toc116809305"/>
      <w:bookmarkStart w:id="555" w:name="_Toc116810469"/>
      <w:bookmarkStart w:id="556" w:name="_Toc116810542"/>
      <w:bookmarkStart w:id="557" w:name="_Toc116810612"/>
      <w:bookmarkStart w:id="558" w:name="_Toc116827298"/>
      <w:bookmarkStart w:id="559" w:name="_Toc116829282"/>
      <w:bookmarkStart w:id="560" w:name="_Toc116829325"/>
      <w:bookmarkStart w:id="561" w:name="_Toc116831716"/>
      <w:bookmarkStart w:id="562" w:name="_Toc116831783"/>
      <w:bookmarkStart w:id="563" w:name="_Toc116831975"/>
      <w:bookmarkStart w:id="564" w:name="_Toc116832029"/>
      <w:bookmarkStart w:id="565" w:name="_Toc116911169"/>
      <w:bookmarkStart w:id="566" w:name="_Toc117090413"/>
      <w:bookmarkStart w:id="567" w:name="_Toc117090503"/>
      <w:bookmarkStart w:id="568" w:name="_Toc117091112"/>
      <w:bookmarkStart w:id="569" w:name="_Toc117091160"/>
      <w:bookmarkStart w:id="570" w:name="_Toc117091208"/>
      <w:bookmarkStart w:id="571" w:name="_Toc117091256"/>
      <w:bookmarkStart w:id="572" w:name="_Toc117091304"/>
      <w:bookmarkStart w:id="573" w:name="_Toc117091414"/>
      <w:bookmarkStart w:id="574" w:name="_Toc117545216"/>
      <w:bookmarkStart w:id="575" w:name="_Toc117545305"/>
      <w:bookmarkStart w:id="576" w:name="_Toc117545369"/>
      <w:bookmarkStart w:id="577" w:name="_Toc117545439"/>
      <w:bookmarkStart w:id="578" w:name="_Toc117545503"/>
      <w:bookmarkStart w:id="579" w:name="_Toc117545726"/>
      <w:bookmarkStart w:id="580" w:name="_Toc117545962"/>
      <w:bookmarkStart w:id="581" w:name="_Toc117621936"/>
      <w:bookmarkStart w:id="582" w:name="_Toc117624043"/>
      <w:bookmarkStart w:id="583" w:name="_Toc117626078"/>
      <w:bookmarkStart w:id="584" w:name="_Toc117710756"/>
      <w:bookmarkStart w:id="585" w:name="_Toc117712696"/>
      <w:bookmarkStart w:id="586" w:name="_Toc117714669"/>
      <w:bookmarkStart w:id="587" w:name="_Toc117714765"/>
      <w:bookmarkStart w:id="588" w:name="_Toc117790919"/>
      <w:bookmarkStart w:id="589" w:name="_Toc117796001"/>
      <w:bookmarkStart w:id="590" w:name="_Toc117961281"/>
      <w:bookmarkStart w:id="591" w:name="_Toc118137004"/>
      <w:bookmarkStart w:id="592" w:name="_Toc118308532"/>
      <w:bookmarkStart w:id="593" w:name="_Toc118308605"/>
      <w:bookmarkStart w:id="594" w:name="_Toc118382475"/>
      <w:bookmarkStart w:id="595" w:name="_Toc118383689"/>
      <w:bookmarkStart w:id="596" w:name="_Toc118397838"/>
      <w:bookmarkStart w:id="597" w:name="_Toc118404004"/>
      <w:bookmarkStart w:id="598" w:name="_Toc118405922"/>
      <w:bookmarkStart w:id="599" w:name="_Toc118407040"/>
      <w:bookmarkStart w:id="600" w:name="_Toc118408707"/>
      <w:bookmarkStart w:id="601" w:name="_Toc118410580"/>
      <w:bookmarkStart w:id="602" w:name="_Toc118411271"/>
      <w:bookmarkStart w:id="603" w:name="_Toc118449918"/>
      <w:bookmarkStart w:id="604" w:name="_Toc118453059"/>
      <w:bookmarkStart w:id="605" w:name="_Toc118458696"/>
      <w:bookmarkStart w:id="606" w:name="_Toc118458758"/>
      <w:bookmarkStart w:id="607" w:name="_Toc118458976"/>
      <w:bookmarkStart w:id="608" w:name="_Toc118459101"/>
      <w:bookmarkStart w:id="609" w:name="_Toc118459815"/>
      <w:bookmarkStart w:id="610" w:name="_Toc118461087"/>
      <w:bookmarkStart w:id="611" w:name="_Toc118461537"/>
      <w:bookmarkStart w:id="612" w:name="_Toc118463668"/>
      <w:bookmarkStart w:id="613" w:name="_Toc118473065"/>
      <w:bookmarkStart w:id="614" w:name="_Toc118473167"/>
      <w:bookmarkStart w:id="615" w:name="_Toc118473319"/>
      <w:bookmarkStart w:id="616" w:name="_Toc118473433"/>
      <w:bookmarkStart w:id="617" w:name="_Toc118481216"/>
      <w:bookmarkStart w:id="618" w:name="_Toc118483513"/>
      <w:bookmarkStart w:id="619" w:name="_Toc118483716"/>
      <w:bookmarkStart w:id="620" w:name="_Toc118483793"/>
      <w:bookmarkStart w:id="621" w:name="_Toc118484154"/>
      <w:bookmarkStart w:id="622" w:name="_Toc118816851"/>
      <w:bookmarkStart w:id="623" w:name="_Toc118816931"/>
      <w:bookmarkStart w:id="624" w:name="_Toc118817397"/>
      <w:bookmarkStart w:id="625" w:name="_Toc118817477"/>
      <w:bookmarkStart w:id="626" w:name="_Toc118817567"/>
      <w:bookmarkStart w:id="627" w:name="_Toc118818908"/>
      <w:bookmarkStart w:id="628" w:name="_Toc118900851"/>
      <w:bookmarkStart w:id="629" w:name="_Toc118900930"/>
      <w:bookmarkStart w:id="630" w:name="_Toc119513883"/>
      <w:bookmarkStart w:id="631" w:name="_Toc119514983"/>
      <w:bookmarkStart w:id="632" w:name="_Toc119515068"/>
      <w:bookmarkStart w:id="633" w:name="_Toc119515153"/>
      <w:bookmarkStart w:id="634" w:name="_Toc119515276"/>
      <w:bookmarkStart w:id="635" w:name="_Toc119577477"/>
      <w:bookmarkStart w:id="636" w:name="_Toc119579041"/>
      <w:bookmarkStart w:id="637" w:name="_Toc119580988"/>
      <w:bookmarkStart w:id="638" w:name="_Toc119683661"/>
      <w:bookmarkStart w:id="639" w:name="_Toc120635815"/>
      <w:bookmarkStart w:id="640" w:name="_Toc120637057"/>
      <w:bookmarkStart w:id="641" w:name="_Toc120641087"/>
      <w:bookmarkStart w:id="642" w:name="_Toc120704464"/>
      <w:bookmarkStart w:id="643" w:name="_Toc120781047"/>
      <w:bookmarkStart w:id="644" w:name="_Toc120839589"/>
      <w:bookmarkStart w:id="645" w:name="_Toc120882784"/>
      <w:bookmarkStart w:id="646" w:name="_Toc120882874"/>
      <w:bookmarkStart w:id="647" w:name="_Toc120882964"/>
      <w:bookmarkStart w:id="648" w:name="_Toc120899165"/>
      <w:bookmarkStart w:id="649" w:name="_Toc120905743"/>
      <w:bookmarkStart w:id="650" w:name="_Toc120905831"/>
      <w:bookmarkStart w:id="651" w:name="_Toc120906758"/>
      <w:bookmarkStart w:id="652" w:name="_Toc120906939"/>
      <w:bookmarkStart w:id="653" w:name="_Toc120907351"/>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5E5D9166" w14:textId="4AAD44C0" w:rsidR="008B1AFA" w:rsidRPr="00BA311D" w:rsidRDefault="006D2620" w:rsidP="00B72CA4">
      <w:pPr>
        <w:pStyle w:val="Heading1"/>
        <w:numPr>
          <w:ilvl w:val="1"/>
          <w:numId w:val="2"/>
        </w:numPr>
        <w:tabs>
          <w:tab w:val="left" w:pos="1323"/>
        </w:tabs>
        <w:spacing w:before="0"/>
        <w:ind w:left="1080"/>
      </w:pPr>
      <w:bookmarkStart w:id="654" w:name="_Ref120575613"/>
      <w:bookmarkStart w:id="655" w:name="_Toc120907352"/>
      <w:r w:rsidRPr="00BA311D">
        <w:t>Sensors &amp; Communication Protocols</w:t>
      </w:r>
      <w:bookmarkEnd w:id="654"/>
      <w:bookmarkEnd w:id="655"/>
    </w:p>
    <w:p w14:paraId="0EA2F5C5" w14:textId="3CE2976E" w:rsidR="008B1AFA" w:rsidRPr="00BA311D" w:rsidRDefault="008B1AFA" w:rsidP="008B1AFA">
      <w:pPr>
        <w:pStyle w:val="Heading1"/>
        <w:tabs>
          <w:tab w:val="left" w:pos="1323"/>
        </w:tabs>
        <w:spacing w:before="0"/>
      </w:pPr>
    </w:p>
    <w:p w14:paraId="6DFE6D78" w14:textId="6F686008" w:rsidR="006903A2" w:rsidRPr="00BA311D" w:rsidRDefault="006903A2" w:rsidP="0018555D">
      <w:pPr>
        <w:pStyle w:val="BodyText"/>
        <w:spacing w:before="0" w:line="480" w:lineRule="auto"/>
        <w:ind w:left="792" w:right="864" w:firstLine="288"/>
        <w:jc w:val="both"/>
      </w:pPr>
      <w:r w:rsidRPr="00BA311D">
        <w:t>The following sections provide details of the communication protocols for each sensor such as Inter-Integrated Circuit (I2C) and Serial Peripheral Interconnect (SPI). For the Zynq-7000 to communicate with the sensors, the Zynq-7000 must implement the same communications protocol.</w:t>
      </w:r>
    </w:p>
    <w:p w14:paraId="51A4E41D" w14:textId="77777777" w:rsidR="009E5E55" w:rsidRPr="00BA311D" w:rsidRDefault="009E5E55" w:rsidP="009E5E55">
      <w:pPr>
        <w:pStyle w:val="ListParagraph"/>
        <w:numPr>
          <w:ilvl w:val="0"/>
          <w:numId w:val="7"/>
        </w:numPr>
        <w:tabs>
          <w:tab w:val="left" w:pos="1323"/>
        </w:tabs>
        <w:outlineLvl w:val="0"/>
        <w:rPr>
          <w:b/>
          <w:bCs/>
          <w:vanish/>
          <w:sz w:val="24"/>
          <w:szCs w:val="24"/>
        </w:rPr>
      </w:pPr>
      <w:bookmarkStart w:id="656" w:name="_Toc116810472"/>
      <w:bookmarkStart w:id="657" w:name="_Toc116810545"/>
      <w:bookmarkStart w:id="658" w:name="_Toc116810615"/>
      <w:bookmarkStart w:id="659" w:name="_Toc116827301"/>
      <w:bookmarkStart w:id="660" w:name="_Toc116829285"/>
      <w:bookmarkStart w:id="661" w:name="_Toc116829328"/>
      <w:bookmarkStart w:id="662" w:name="_Toc116831719"/>
      <w:bookmarkStart w:id="663" w:name="_Toc116831786"/>
      <w:bookmarkStart w:id="664" w:name="_Toc116831978"/>
      <w:bookmarkStart w:id="665" w:name="_Toc116832032"/>
      <w:bookmarkStart w:id="666" w:name="_Toc116911172"/>
      <w:bookmarkStart w:id="667" w:name="_Toc117090416"/>
      <w:bookmarkStart w:id="668" w:name="_Toc117090506"/>
      <w:bookmarkStart w:id="669" w:name="_Toc117091115"/>
      <w:bookmarkStart w:id="670" w:name="_Toc117091163"/>
      <w:bookmarkStart w:id="671" w:name="_Toc117091211"/>
      <w:bookmarkStart w:id="672" w:name="_Toc117091259"/>
      <w:bookmarkStart w:id="673" w:name="_Toc117091307"/>
      <w:bookmarkStart w:id="674" w:name="_Toc117091417"/>
      <w:bookmarkStart w:id="675" w:name="_Toc117545219"/>
      <w:bookmarkStart w:id="676" w:name="_Toc117545308"/>
      <w:bookmarkStart w:id="677" w:name="_Toc117545372"/>
      <w:bookmarkStart w:id="678" w:name="_Toc117545442"/>
      <w:bookmarkStart w:id="679" w:name="_Toc117545506"/>
      <w:bookmarkStart w:id="680" w:name="_Toc117545729"/>
      <w:bookmarkStart w:id="681" w:name="_Toc117545965"/>
      <w:bookmarkStart w:id="682" w:name="_Toc117621939"/>
      <w:bookmarkStart w:id="683" w:name="_Toc117624046"/>
      <w:bookmarkStart w:id="684" w:name="_Toc117626081"/>
      <w:bookmarkStart w:id="685" w:name="_Toc117710759"/>
      <w:bookmarkStart w:id="686" w:name="_Toc117712699"/>
      <w:bookmarkStart w:id="687" w:name="_Toc117714672"/>
      <w:bookmarkStart w:id="688" w:name="_Toc117714768"/>
      <w:bookmarkStart w:id="689" w:name="_Toc117790922"/>
      <w:bookmarkStart w:id="690" w:name="_Toc117796004"/>
      <w:bookmarkStart w:id="691" w:name="_Toc117961284"/>
      <w:bookmarkStart w:id="692" w:name="_Toc118137007"/>
      <w:bookmarkStart w:id="693" w:name="_Toc118308535"/>
      <w:bookmarkStart w:id="694" w:name="_Toc118308608"/>
      <w:bookmarkStart w:id="695" w:name="_Toc118382478"/>
      <w:bookmarkStart w:id="696" w:name="_Toc118383692"/>
      <w:bookmarkStart w:id="697" w:name="_Toc118397840"/>
      <w:bookmarkStart w:id="698" w:name="_Toc118404006"/>
      <w:bookmarkStart w:id="699" w:name="_Toc118405924"/>
      <w:bookmarkStart w:id="700" w:name="_Toc118407042"/>
      <w:bookmarkStart w:id="701" w:name="_Toc118408709"/>
      <w:bookmarkStart w:id="702" w:name="_Toc118410582"/>
      <w:bookmarkStart w:id="703" w:name="_Toc118411273"/>
      <w:bookmarkStart w:id="704" w:name="_Toc118449920"/>
      <w:bookmarkStart w:id="705" w:name="_Toc118453061"/>
      <w:bookmarkStart w:id="706" w:name="_Toc118458698"/>
      <w:bookmarkStart w:id="707" w:name="_Toc118458760"/>
      <w:bookmarkStart w:id="708" w:name="_Toc118458978"/>
      <w:bookmarkStart w:id="709" w:name="_Toc118459103"/>
      <w:bookmarkStart w:id="710" w:name="_Toc118459817"/>
      <w:bookmarkStart w:id="711" w:name="_Toc118461089"/>
      <w:bookmarkStart w:id="712" w:name="_Toc118461539"/>
      <w:bookmarkStart w:id="713" w:name="_Toc118463670"/>
      <w:bookmarkStart w:id="714" w:name="_Toc118473067"/>
      <w:bookmarkStart w:id="715" w:name="_Toc118473169"/>
      <w:bookmarkStart w:id="716" w:name="_Toc118473321"/>
      <w:bookmarkStart w:id="717" w:name="_Toc118473435"/>
      <w:bookmarkStart w:id="718" w:name="_Toc118481218"/>
      <w:bookmarkStart w:id="719" w:name="_Toc118483515"/>
      <w:bookmarkStart w:id="720" w:name="_Toc118483718"/>
      <w:bookmarkStart w:id="721" w:name="_Toc118483795"/>
      <w:bookmarkStart w:id="722" w:name="_Toc118484156"/>
      <w:bookmarkStart w:id="723" w:name="_Toc118816853"/>
      <w:bookmarkStart w:id="724" w:name="_Toc118816933"/>
      <w:bookmarkStart w:id="725" w:name="_Toc118817399"/>
      <w:bookmarkStart w:id="726" w:name="_Toc118817479"/>
      <w:bookmarkStart w:id="727" w:name="_Toc118817569"/>
      <w:bookmarkStart w:id="728" w:name="_Toc118818910"/>
      <w:bookmarkStart w:id="729" w:name="_Toc118900853"/>
      <w:bookmarkStart w:id="730" w:name="_Toc118900932"/>
      <w:bookmarkStart w:id="731" w:name="_Toc119513885"/>
      <w:bookmarkStart w:id="732" w:name="_Toc119514985"/>
      <w:bookmarkStart w:id="733" w:name="_Toc119515070"/>
      <w:bookmarkStart w:id="734" w:name="_Toc119515155"/>
      <w:bookmarkStart w:id="735" w:name="_Toc119515278"/>
      <w:bookmarkStart w:id="736" w:name="_Toc119577479"/>
      <w:bookmarkStart w:id="737" w:name="_Toc119579043"/>
      <w:bookmarkStart w:id="738" w:name="_Toc119580990"/>
      <w:bookmarkStart w:id="739" w:name="_Toc119683663"/>
      <w:bookmarkStart w:id="740" w:name="_Toc120635817"/>
      <w:bookmarkStart w:id="741" w:name="_Toc120637059"/>
      <w:bookmarkStart w:id="742" w:name="_Toc120641089"/>
      <w:bookmarkStart w:id="743" w:name="_Toc120704466"/>
      <w:bookmarkStart w:id="744" w:name="_Toc120781049"/>
      <w:bookmarkStart w:id="745" w:name="_Toc120839591"/>
      <w:bookmarkStart w:id="746" w:name="_Toc120882786"/>
      <w:bookmarkStart w:id="747" w:name="_Toc120882876"/>
      <w:bookmarkStart w:id="748" w:name="_Toc120882966"/>
      <w:bookmarkStart w:id="749" w:name="_Toc120899167"/>
      <w:bookmarkStart w:id="750" w:name="_Toc120905745"/>
      <w:bookmarkStart w:id="751" w:name="_Toc120905833"/>
      <w:bookmarkStart w:id="752" w:name="_Toc120906760"/>
      <w:bookmarkStart w:id="753" w:name="_Toc120906941"/>
      <w:bookmarkStart w:id="754" w:name="_Toc120907353"/>
      <w:bookmarkStart w:id="755" w:name="_Hlk116809171"/>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72464EE3" w14:textId="77777777" w:rsidR="009E5E55" w:rsidRPr="00BA311D" w:rsidRDefault="009E5E55" w:rsidP="009E5E55">
      <w:pPr>
        <w:pStyle w:val="ListParagraph"/>
        <w:numPr>
          <w:ilvl w:val="0"/>
          <w:numId w:val="7"/>
        </w:numPr>
        <w:tabs>
          <w:tab w:val="left" w:pos="1323"/>
        </w:tabs>
        <w:outlineLvl w:val="0"/>
        <w:rPr>
          <w:b/>
          <w:bCs/>
          <w:vanish/>
          <w:sz w:val="24"/>
          <w:szCs w:val="24"/>
        </w:rPr>
      </w:pPr>
      <w:bookmarkStart w:id="756" w:name="_Toc118397841"/>
      <w:bookmarkStart w:id="757" w:name="_Toc118404007"/>
      <w:bookmarkStart w:id="758" w:name="_Toc118405925"/>
      <w:bookmarkStart w:id="759" w:name="_Toc118407043"/>
      <w:bookmarkStart w:id="760" w:name="_Toc118408710"/>
      <w:bookmarkStart w:id="761" w:name="_Toc118410583"/>
      <w:bookmarkStart w:id="762" w:name="_Toc118411274"/>
      <w:bookmarkStart w:id="763" w:name="_Toc118449921"/>
      <w:bookmarkStart w:id="764" w:name="_Toc118453062"/>
      <w:bookmarkStart w:id="765" w:name="_Toc118458699"/>
      <w:bookmarkStart w:id="766" w:name="_Toc118458761"/>
      <w:bookmarkStart w:id="767" w:name="_Toc118458979"/>
      <w:bookmarkStart w:id="768" w:name="_Toc118459104"/>
      <w:bookmarkStart w:id="769" w:name="_Toc118459818"/>
      <w:bookmarkStart w:id="770" w:name="_Toc118461090"/>
      <w:bookmarkStart w:id="771" w:name="_Toc118461540"/>
      <w:bookmarkStart w:id="772" w:name="_Toc118463671"/>
      <w:bookmarkStart w:id="773" w:name="_Toc118473068"/>
      <w:bookmarkStart w:id="774" w:name="_Toc118473170"/>
      <w:bookmarkStart w:id="775" w:name="_Toc118473322"/>
      <w:bookmarkStart w:id="776" w:name="_Toc118473436"/>
      <w:bookmarkStart w:id="777" w:name="_Toc118481219"/>
      <w:bookmarkStart w:id="778" w:name="_Toc118483516"/>
      <w:bookmarkStart w:id="779" w:name="_Toc118483719"/>
      <w:bookmarkStart w:id="780" w:name="_Toc118483796"/>
      <w:bookmarkStart w:id="781" w:name="_Toc118484157"/>
      <w:bookmarkStart w:id="782" w:name="_Toc118816854"/>
      <w:bookmarkStart w:id="783" w:name="_Toc118816934"/>
      <w:bookmarkStart w:id="784" w:name="_Toc118817400"/>
      <w:bookmarkStart w:id="785" w:name="_Toc118817480"/>
      <w:bookmarkStart w:id="786" w:name="_Toc118817570"/>
      <w:bookmarkStart w:id="787" w:name="_Toc118818911"/>
      <w:bookmarkStart w:id="788" w:name="_Toc118900854"/>
      <w:bookmarkStart w:id="789" w:name="_Toc118900933"/>
      <w:bookmarkStart w:id="790" w:name="_Toc119513886"/>
      <w:bookmarkStart w:id="791" w:name="_Toc119514986"/>
      <w:bookmarkStart w:id="792" w:name="_Toc119515071"/>
      <w:bookmarkStart w:id="793" w:name="_Toc119515156"/>
      <w:bookmarkStart w:id="794" w:name="_Toc119515279"/>
      <w:bookmarkStart w:id="795" w:name="_Toc119577480"/>
      <w:bookmarkStart w:id="796" w:name="_Toc119579044"/>
      <w:bookmarkStart w:id="797" w:name="_Toc119580991"/>
      <w:bookmarkStart w:id="798" w:name="_Toc119683664"/>
      <w:bookmarkStart w:id="799" w:name="_Toc120635818"/>
      <w:bookmarkStart w:id="800" w:name="_Toc120637060"/>
      <w:bookmarkStart w:id="801" w:name="_Toc120641090"/>
      <w:bookmarkStart w:id="802" w:name="_Toc120704467"/>
      <w:bookmarkStart w:id="803" w:name="_Toc120781050"/>
      <w:bookmarkStart w:id="804" w:name="_Toc120839592"/>
      <w:bookmarkStart w:id="805" w:name="_Toc120882787"/>
      <w:bookmarkStart w:id="806" w:name="_Toc120882877"/>
      <w:bookmarkStart w:id="807" w:name="_Toc120882967"/>
      <w:bookmarkStart w:id="808" w:name="_Toc120899168"/>
      <w:bookmarkStart w:id="809" w:name="_Toc120905746"/>
      <w:bookmarkStart w:id="810" w:name="_Toc120905834"/>
      <w:bookmarkStart w:id="811" w:name="_Toc120906761"/>
      <w:bookmarkStart w:id="812" w:name="_Toc120906942"/>
      <w:bookmarkStart w:id="813" w:name="_Toc120907354"/>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46A7FA5F" w14:textId="77777777" w:rsidR="009E5E55" w:rsidRPr="00BA311D" w:rsidRDefault="009E5E55" w:rsidP="009E5E55">
      <w:pPr>
        <w:pStyle w:val="ListParagraph"/>
        <w:numPr>
          <w:ilvl w:val="1"/>
          <w:numId w:val="7"/>
        </w:numPr>
        <w:tabs>
          <w:tab w:val="left" w:pos="1323"/>
        </w:tabs>
        <w:outlineLvl w:val="0"/>
        <w:rPr>
          <w:b/>
          <w:bCs/>
          <w:vanish/>
          <w:sz w:val="24"/>
          <w:szCs w:val="24"/>
        </w:rPr>
      </w:pPr>
      <w:bookmarkStart w:id="814" w:name="_Toc118397842"/>
      <w:bookmarkStart w:id="815" w:name="_Toc118404008"/>
      <w:bookmarkStart w:id="816" w:name="_Toc118405926"/>
      <w:bookmarkStart w:id="817" w:name="_Toc118407044"/>
      <w:bookmarkStart w:id="818" w:name="_Toc118408711"/>
      <w:bookmarkStart w:id="819" w:name="_Toc118410584"/>
      <w:bookmarkStart w:id="820" w:name="_Toc118411275"/>
      <w:bookmarkStart w:id="821" w:name="_Toc118449922"/>
      <w:bookmarkStart w:id="822" w:name="_Toc118453063"/>
      <w:bookmarkStart w:id="823" w:name="_Toc118458700"/>
      <w:bookmarkStart w:id="824" w:name="_Toc118458762"/>
      <w:bookmarkStart w:id="825" w:name="_Toc118458980"/>
      <w:bookmarkStart w:id="826" w:name="_Toc118459105"/>
      <w:bookmarkStart w:id="827" w:name="_Toc118459819"/>
      <w:bookmarkStart w:id="828" w:name="_Toc118461091"/>
      <w:bookmarkStart w:id="829" w:name="_Toc118461541"/>
      <w:bookmarkStart w:id="830" w:name="_Toc118463672"/>
      <w:bookmarkStart w:id="831" w:name="_Toc118473069"/>
      <w:bookmarkStart w:id="832" w:name="_Toc118473171"/>
      <w:bookmarkStart w:id="833" w:name="_Toc118473323"/>
      <w:bookmarkStart w:id="834" w:name="_Toc118473437"/>
      <w:bookmarkStart w:id="835" w:name="_Toc118481220"/>
      <w:bookmarkStart w:id="836" w:name="_Toc118483517"/>
      <w:bookmarkStart w:id="837" w:name="_Toc118483720"/>
      <w:bookmarkStart w:id="838" w:name="_Toc118483797"/>
      <w:bookmarkStart w:id="839" w:name="_Toc118484158"/>
      <w:bookmarkStart w:id="840" w:name="_Toc118816855"/>
      <w:bookmarkStart w:id="841" w:name="_Toc118816935"/>
      <w:bookmarkStart w:id="842" w:name="_Toc118817401"/>
      <w:bookmarkStart w:id="843" w:name="_Toc118817481"/>
      <w:bookmarkStart w:id="844" w:name="_Toc118817571"/>
      <w:bookmarkStart w:id="845" w:name="_Toc118818912"/>
      <w:bookmarkStart w:id="846" w:name="_Toc118900855"/>
      <w:bookmarkStart w:id="847" w:name="_Toc118900934"/>
      <w:bookmarkStart w:id="848" w:name="_Toc119513887"/>
      <w:bookmarkStart w:id="849" w:name="_Toc119514987"/>
      <w:bookmarkStart w:id="850" w:name="_Toc119515072"/>
      <w:bookmarkStart w:id="851" w:name="_Toc119515157"/>
      <w:bookmarkStart w:id="852" w:name="_Toc119515280"/>
      <w:bookmarkStart w:id="853" w:name="_Toc119577481"/>
      <w:bookmarkStart w:id="854" w:name="_Toc119579045"/>
      <w:bookmarkStart w:id="855" w:name="_Toc119580992"/>
      <w:bookmarkStart w:id="856" w:name="_Toc119683665"/>
      <w:bookmarkStart w:id="857" w:name="_Toc120635819"/>
      <w:bookmarkStart w:id="858" w:name="_Toc120637061"/>
      <w:bookmarkStart w:id="859" w:name="_Toc120641091"/>
      <w:bookmarkStart w:id="860" w:name="_Toc120704468"/>
      <w:bookmarkStart w:id="861" w:name="_Toc120781051"/>
      <w:bookmarkStart w:id="862" w:name="_Toc120839593"/>
      <w:bookmarkStart w:id="863" w:name="_Toc120882788"/>
      <w:bookmarkStart w:id="864" w:name="_Toc120882878"/>
      <w:bookmarkStart w:id="865" w:name="_Toc120882968"/>
      <w:bookmarkStart w:id="866" w:name="_Toc120899169"/>
      <w:bookmarkStart w:id="867" w:name="_Toc120905747"/>
      <w:bookmarkStart w:id="868" w:name="_Toc120905835"/>
      <w:bookmarkStart w:id="869" w:name="_Toc120906762"/>
      <w:bookmarkStart w:id="870" w:name="_Toc120906943"/>
      <w:bookmarkStart w:id="871" w:name="_Toc120907355"/>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14:paraId="2C275A39" w14:textId="24960581" w:rsidR="00B72CA4" w:rsidRPr="00BA311D" w:rsidRDefault="00B72CA4" w:rsidP="009E5E55">
      <w:pPr>
        <w:pStyle w:val="Heading1"/>
        <w:numPr>
          <w:ilvl w:val="2"/>
          <w:numId w:val="7"/>
        </w:numPr>
        <w:tabs>
          <w:tab w:val="left" w:pos="1323"/>
        </w:tabs>
        <w:spacing w:before="0"/>
      </w:pPr>
      <w:bookmarkStart w:id="872" w:name="_Toc120907356"/>
      <w:r w:rsidRPr="00BA311D">
        <w:t>Pmod AD2</w:t>
      </w:r>
      <w:bookmarkStart w:id="873" w:name="_Toc116809308"/>
      <w:bookmarkEnd w:id="755"/>
      <w:bookmarkEnd w:id="872"/>
      <w:bookmarkEnd w:id="873"/>
    </w:p>
    <w:p w14:paraId="7A73BA50" w14:textId="77777777" w:rsidR="00B72CA4" w:rsidRPr="00BA311D" w:rsidRDefault="00B72CA4" w:rsidP="00B72CA4">
      <w:pPr>
        <w:pStyle w:val="Heading1"/>
        <w:tabs>
          <w:tab w:val="left" w:pos="1323"/>
        </w:tabs>
        <w:spacing w:before="0"/>
        <w:ind w:left="1224" w:firstLine="0"/>
      </w:pPr>
    </w:p>
    <w:p w14:paraId="40DE1FB6" w14:textId="1C0C7A5E" w:rsidR="001901F9" w:rsidRPr="00BA311D" w:rsidRDefault="00CB260A" w:rsidP="001139B4">
      <w:pPr>
        <w:pStyle w:val="BodyText"/>
        <w:spacing w:before="0" w:line="480" w:lineRule="auto"/>
        <w:ind w:left="792" w:right="864" w:firstLine="432"/>
        <w:jc w:val="both"/>
      </w:pPr>
      <w:r w:rsidRPr="00BA311D">
        <w:t xml:space="preserve">The heart rate and galvanic skin response sensor </w:t>
      </w:r>
      <w:r w:rsidR="001173C2" w:rsidRPr="00BA311D">
        <w:t xml:space="preserve">both have an analog output. </w:t>
      </w:r>
      <w:r w:rsidR="003C0099" w:rsidRPr="00BA311D">
        <w:t>To</w:t>
      </w:r>
      <w:r w:rsidR="001173C2" w:rsidRPr="00BA311D">
        <w:t xml:space="preserve"> communicate or interface with either sensor, an ADC must be used t</w:t>
      </w:r>
      <w:r w:rsidR="0018555D" w:rsidRPr="00BA311D">
        <w:t>o convert voltage to digital</w:t>
      </w:r>
      <w:r w:rsidR="001901F9" w:rsidRPr="00BA311D">
        <w:t>. The Zynq-7000 has an internal System Monitor called the “XADC”</w:t>
      </w:r>
      <w:r w:rsidR="006627C6" w:rsidRPr="00BA311D">
        <w:t xml:space="preserve"> </w:t>
      </w:r>
      <w:r w:rsidR="006627C6" w:rsidRPr="00BA311D">
        <w:rPr>
          <w:rStyle w:val="EndnoteReference"/>
          <w:spacing w:val="-4"/>
        </w:rPr>
        <w:t>[</w:t>
      </w:r>
      <w:r w:rsidR="006627C6" w:rsidRPr="00BA311D">
        <w:rPr>
          <w:rStyle w:val="EndnoteReference"/>
          <w:spacing w:val="-4"/>
        </w:rPr>
        <w:endnoteReference w:id="18"/>
      </w:r>
      <w:r w:rsidR="006627C6" w:rsidRPr="00BA311D">
        <w:rPr>
          <w:rStyle w:val="EndnoteReference"/>
          <w:spacing w:val="-4"/>
        </w:rPr>
        <w:t>]</w:t>
      </w:r>
      <w:r w:rsidR="001901F9" w:rsidRPr="00BA311D">
        <w:t xml:space="preserve">, </w:t>
      </w:r>
      <w:r w:rsidR="00E332C4" w:rsidRPr="00BA311D">
        <w:t>however,</w:t>
      </w:r>
      <w:r w:rsidR="001173C2" w:rsidRPr="00BA311D">
        <w:t xml:space="preserve"> the input range is limited to 1V</w:t>
      </w:r>
      <w:r w:rsidR="006627C6" w:rsidRPr="00BA311D">
        <w:t>.</w:t>
      </w:r>
      <w:r w:rsidR="001139B4" w:rsidRPr="00BA311D">
        <w:t xml:space="preserve"> </w:t>
      </w:r>
    </w:p>
    <w:p w14:paraId="2B849DDA" w14:textId="2A8A3CC7" w:rsidR="007D7510" w:rsidRPr="00BA311D" w:rsidRDefault="001173C2" w:rsidP="00572C9B">
      <w:pPr>
        <w:pStyle w:val="BodyText"/>
        <w:spacing w:before="0" w:line="480" w:lineRule="auto"/>
        <w:ind w:left="792" w:right="864" w:firstLine="432"/>
        <w:jc w:val="both"/>
        <w:rPr>
          <w:strike/>
        </w:rPr>
      </w:pPr>
      <w:r w:rsidRPr="00BA311D">
        <w:t xml:space="preserve">The </w:t>
      </w:r>
      <w:r w:rsidR="001139B4" w:rsidRPr="00BA311D">
        <w:t>voltage from</w:t>
      </w:r>
      <w:r w:rsidRPr="00BA311D">
        <w:t xml:space="preserve"> heart rate and GSR sensor is 1-1.5V, therefore if the XADC is to be utilized</w:t>
      </w:r>
      <w:r w:rsidR="007D7510" w:rsidRPr="00BA311D">
        <w:t>,</w:t>
      </w:r>
      <w:r w:rsidRPr="00BA311D">
        <w:t xml:space="preserve"> the output of both sensors must be attenuated using a voltage divider</w:t>
      </w:r>
      <w:r w:rsidR="007D7510" w:rsidRPr="00BA311D">
        <w:t>.</w:t>
      </w:r>
      <w:r w:rsidR="001139B4" w:rsidRPr="00BA311D">
        <w:t xml:space="preserve"> Interfacing the ECG and GSR sensors to the XADC would have required custom interface circuits</w:t>
      </w:r>
      <w:r w:rsidR="00E332C4" w:rsidRPr="00BA311D">
        <w:t>, therefore</w:t>
      </w:r>
      <w:r w:rsidR="007D7510" w:rsidRPr="00BA311D">
        <w:t xml:space="preserve"> a</w:t>
      </w:r>
      <w:r w:rsidR="006627C6" w:rsidRPr="00BA311D">
        <w:t>n alternative ADC was required. The</w:t>
      </w:r>
      <w:r w:rsidR="007D7510" w:rsidRPr="00BA311D">
        <w:t xml:space="preserve"> Pmod AD2 </w:t>
      </w:r>
      <w:r w:rsidR="006627C6" w:rsidRPr="00BA311D">
        <w:t xml:space="preserve">input range is 0 to 3.3V meet the sensor voltage requirements, so </w:t>
      </w:r>
      <w:r w:rsidR="00BB0E09" w:rsidRPr="00BA311D">
        <w:t>Pmod AD2</w:t>
      </w:r>
      <w:r w:rsidR="006627C6" w:rsidRPr="00BA311D">
        <w:t xml:space="preserve"> was purchased. </w:t>
      </w:r>
    </w:p>
    <w:p w14:paraId="24A217BD" w14:textId="779C814A" w:rsidR="003F4086" w:rsidRPr="00BA311D" w:rsidRDefault="006D632D" w:rsidP="00583EFA">
      <w:pPr>
        <w:pStyle w:val="BodyText"/>
        <w:spacing w:before="0" w:line="480" w:lineRule="auto"/>
        <w:ind w:left="792" w:right="864" w:firstLine="432"/>
        <w:jc w:val="both"/>
      </w:pPr>
      <w:r w:rsidRPr="00BA311D">
        <w:t xml:space="preserve">The  </w:t>
      </w:r>
      <w:hyperlink r:id="rId28" w:history="1">
        <w:r w:rsidRPr="00BA311D">
          <w:rPr>
            <w:rStyle w:val="Hyperlink"/>
            <w:color w:val="0070C0"/>
          </w:rPr>
          <w:t>Pmod AD2</w:t>
        </w:r>
      </w:hyperlink>
      <w:r w:rsidR="00572C9B" w:rsidRPr="00BA311D">
        <w:t xml:space="preserve"> </w:t>
      </w:r>
      <w:r w:rsidR="00BD45C1" w:rsidRPr="00BA311D">
        <w:rPr>
          <w:rStyle w:val="EndnoteReference"/>
          <w:spacing w:val="-4"/>
        </w:rPr>
        <w:t>[</w:t>
      </w:r>
      <w:r w:rsidR="00BD45C1" w:rsidRPr="00BA311D">
        <w:rPr>
          <w:rStyle w:val="EndnoteReference"/>
          <w:spacing w:val="-4"/>
        </w:rPr>
        <w:endnoteReference w:id="19"/>
      </w:r>
      <w:r w:rsidR="00BD45C1" w:rsidRPr="00BA311D">
        <w:rPr>
          <w:rStyle w:val="EndnoteReference"/>
          <w:spacing w:val="-4"/>
        </w:rPr>
        <w:t>]</w:t>
      </w:r>
      <w:r w:rsidR="005A24D3" w:rsidRPr="00BA311D">
        <w:t>,</w:t>
      </w:r>
      <w:r w:rsidR="00421A5C" w:rsidRPr="00BA311D">
        <w:rPr>
          <w:rStyle w:val="EndnoteReference"/>
          <w:spacing w:val="-4"/>
        </w:rPr>
        <w:t xml:space="preserve"> [</w:t>
      </w:r>
      <w:r w:rsidR="00421A5C" w:rsidRPr="00BA311D">
        <w:rPr>
          <w:rStyle w:val="EndnoteReference"/>
          <w:spacing w:val="-4"/>
        </w:rPr>
        <w:endnoteReference w:id="20"/>
      </w:r>
      <w:r w:rsidR="00421A5C" w:rsidRPr="00BA311D">
        <w:rPr>
          <w:rStyle w:val="EndnoteReference"/>
          <w:spacing w:val="-4"/>
        </w:rPr>
        <w:t>]</w:t>
      </w:r>
      <w:r w:rsidR="00BD493D" w:rsidRPr="00BA311D">
        <w:t xml:space="preserve"> </w:t>
      </w:r>
      <w:r w:rsidR="002A752E" w:rsidRPr="00BA311D">
        <w:t>contains</w:t>
      </w:r>
      <w:r w:rsidRPr="00BA311D">
        <w:t xml:space="preserve"> </w:t>
      </w:r>
      <w:r w:rsidR="002A752E" w:rsidRPr="00BA311D">
        <w:t>an</w:t>
      </w:r>
      <w:r w:rsidRPr="00BA311D">
        <w:t xml:space="preserve"> </w:t>
      </w:r>
      <w:r w:rsidR="00572C9B" w:rsidRPr="00BA311D">
        <w:t xml:space="preserve"> </w:t>
      </w:r>
      <w:hyperlink r:id="rId29" w:history="1">
        <w:r w:rsidR="00572C9B" w:rsidRPr="00BA311D">
          <w:rPr>
            <w:rStyle w:val="Hyperlink"/>
          </w:rPr>
          <w:t>AD7991</w:t>
        </w:r>
      </w:hyperlink>
      <w:r w:rsidR="00BD493D" w:rsidRPr="00BA311D">
        <w:t xml:space="preserve"> </w:t>
      </w:r>
      <w:r w:rsidR="00572C9B" w:rsidRPr="00BA311D">
        <w:t>IC chip</w:t>
      </w:r>
      <w:r w:rsidR="002A752E" w:rsidRPr="00BA311D">
        <w:t xml:space="preserve"> </w:t>
      </w:r>
      <w:r w:rsidR="002A752E" w:rsidRPr="00BA311D">
        <w:rPr>
          <w:rStyle w:val="EndnoteReference"/>
          <w:spacing w:val="-4"/>
        </w:rPr>
        <w:t>[</w:t>
      </w:r>
      <w:r w:rsidR="002A752E" w:rsidRPr="00BA311D">
        <w:rPr>
          <w:rStyle w:val="EndnoteReference"/>
          <w:spacing w:val="-4"/>
        </w:rPr>
        <w:endnoteReference w:id="21"/>
      </w:r>
      <w:r w:rsidR="002A752E" w:rsidRPr="00BA311D">
        <w:rPr>
          <w:rStyle w:val="EndnoteReference"/>
          <w:spacing w:val="-4"/>
        </w:rPr>
        <w:t>]</w:t>
      </w:r>
      <w:r w:rsidRPr="00BA311D">
        <w:t xml:space="preserve"> shown in </w:t>
      </w:r>
      <w:r w:rsidRPr="00BA311D">
        <w:fldChar w:fldCharType="begin"/>
      </w:r>
      <w:r w:rsidRPr="00BA311D">
        <w:instrText xml:space="preserve"> REF _Ref118398876 \h  \* MERGEFORMAT </w:instrText>
      </w:r>
      <w:r w:rsidRPr="00BA311D">
        <w:fldChar w:fldCharType="separate"/>
      </w:r>
      <w:r w:rsidR="00D128A0" w:rsidRPr="00BA311D">
        <w:t xml:space="preserve">Figure </w:t>
      </w:r>
      <w:r w:rsidR="00D128A0" w:rsidRPr="00D128A0">
        <w:rPr>
          <w:noProof/>
          <w:color w:val="0070C0"/>
        </w:rPr>
        <w:t>12</w:t>
      </w:r>
      <w:r w:rsidRPr="00BA311D">
        <w:fldChar w:fldCharType="end"/>
      </w:r>
      <w:r w:rsidRPr="00BA311D">
        <w:t>, which</w:t>
      </w:r>
      <w:r w:rsidR="00572C9B" w:rsidRPr="00BA311D">
        <w:t xml:space="preserve"> can read up to four channels sequentially</w:t>
      </w:r>
      <w:r w:rsidRPr="00BA311D">
        <w:t xml:space="preserve"> </w:t>
      </w:r>
      <w:r w:rsidR="00572C9B" w:rsidRPr="00BA311D">
        <w:t>with up to</w:t>
      </w:r>
      <w:r w:rsidRPr="00BA311D">
        <w:t xml:space="preserve"> </w:t>
      </w:r>
      <w:r w:rsidR="00572C9B" w:rsidRPr="00BA311D">
        <w:t xml:space="preserve">12-bit resolution. </w:t>
      </w:r>
      <w:r w:rsidR="003F4086" w:rsidRPr="00BA311D">
        <w:t>T</w:t>
      </w:r>
      <w:r w:rsidR="00023B2F" w:rsidRPr="00BA311D">
        <w:t xml:space="preserve">he development board </w:t>
      </w:r>
      <w:r w:rsidR="00870C89" w:rsidRPr="00BA311D">
        <w:t xml:space="preserve">must use I2C </w:t>
      </w:r>
      <w:r w:rsidR="003C0099" w:rsidRPr="00BA311D">
        <w:t>to</w:t>
      </w:r>
      <w:r w:rsidR="00870C89" w:rsidRPr="00BA311D">
        <w:t xml:space="preserve"> </w:t>
      </w:r>
      <w:r w:rsidR="003F4086" w:rsidRPr="00BA311D">
        <w:t>send/receive</w:t>
      </w:r>
      <w:r w:rsidR="00870C89" w:rsidRPr="00BA311D">
        <w:t xml:space="preserve"> data from the Pmod AD2</w:t>
      </w:r>
      <w:r w:rsidR="00EC08D2" w:rsidRPr="00BA311D">
        <w:t>,</w:t>
      </w:r>
      <w:r w:rsidR="00870C89" w:rsidRPr="00BA311D">
        <w:t xml:space="preserve"> which is connected to the sensors.</w:t>
      </w:r>
      <w:r w:rsidR="00EC08D2" w:rsidRPr="00BA311D">
        <w:t xml:space="preserve"> </w:t>
      </w:r>
      <w:r w:rsidR="00960AFF" w:rsidRPr="00BA311D">
        <w:t xml:space="preserve">I2C is </w:t>
      </w:r>
      <w:r w:rsidR="005F1FEC" w:rsidRPr="00BA311D">
        <w:t xml:space="preserve">a </w:t>
      </w:r>
      <w:r w:rsidR="00960AFF" w:rsidRPr="00BA311D">
        <w:t>serial communication protocol that</w:t>
      </w:r>
      <w:r w:rsidR="00F105E0" w:rsidRPr="00BA311D">
        <w:t xml:space="preserve"> transfers data, bit by bit sequentially, while </w:t>
      </w:r>
      <w:r w:rsidR="00960AFF" w:rsidRPr="00BA311D">
        <w:t>only us</w:t>
      </w:r>
      <w:r w:rsidR="00F105E0" w:rsidRPr="00BA311D">
        <w:t>ing</w:t>
      </w:r>
      <w:r w:rsidR="00960AFF" w:rsidRPr="00BA311D">
        <w:t xml:space="preserve"> t</w:t>
      </w:r>
      <w:r w:rsidR="00572C9B" w:rsidRPr="00BA311D">
        <w:t>hree</w:t>
      </w:r>
      <w:r w:rsidR="00960AFF" w:rsidRPr="00BA311D">
        <w:t xml:space="preserve"> wires to transmit/receive data (SDA)</w:t>
      </w:r>
      <w:r w:rsidR="00572C9B" w:rsidRPr="00BA311D">
        <w:t>,</w:t>
      </w:r>
      <w:r w:rsidR="00960AFF" w:rsidRPr="00BA311D">
        <w:t xml:space="preserve"> </w:t>
      </w:r>
      <w:r w:rsidR="00BB0E09" w:rsidRPr="00BA311D">
        <w:t xml:space="preserve">serial </w:t>
      </w:r>
      <w:r w:rsidR="00960AFF" w:rsidRPr="00BA311D">
        <w:t>clock (SCL)</w:t>
      </w:r>
      <w:r w:rsidR="008C273E" w:rsidRPr="00BA311D">
        <w:t>,</w:t>
      </w:r>
      <w:r w:rsidR="002A752E" w:rsidRPr="00BA311D">
        <w:t xml:space="preserve"> and ground.</w:t>
      </w:r>
      <w:r w:rsidR="008C273E" w:rsidRPr="00BA311D">
        <w:t xml:space="preserve"> </w:t>
      </w:r>
      <w:r w:rsidR="002C5094" w:rsidRPr="00BA311D">
        <w:t xml:space="preserve">Note, SDA and </w:t>
      </w:r>
      <w:r w:rsidR="002C5094" w:rsidRPr="00BA311D">
        <w:lastRenderedPageBreak/>
        <w:t xml:space="preserve">SCL must be connected to pull up resistors </w:t>
      </w:r>
      <w:r w:rsidR="003F4086" w:rsidRPr="00BA311D">
        <w:t xml:space="preserve">because I2C devices are </w:t>
      </w:r>
      <w:r w:rsidR="003C0099" w:rsidRPr="00BA311D">
        <w:t>open drain</w:t>
      </w:r>
      <w:r w:rsidR="003F4086" w:rsidRPr="00BA311D">
        <w:t xml:space="preserve"> </w:t>
      </w:r>
      <w:r w:rsidR="00583EFA" w:rsidRPr="00BA311D">
        <w:t>requiring resistors to generate the logic high level on the bus</w:t>
      </w:r>
      <w:r w:rsidR="003F4086" w:rsidRPr="00BA311D">
        <w:t>, otherwise the bus does not work.</w:t>
      </w:r>
    </w:p>
    <w:p w14:paraId="08180689" w14:textId="5A9A52D9" w:rsidR="006D4758" w:rsidRPr="00BA311D" w:rsidRDefault="006D4758" w:rsidP="00F50E45">
      <w:pPr>
        <w:pStyle w:val="BodyText"/>
        <w:keepNext/>
        <w:spacing w:before="0" w:line="480" w:lineRule="auto"/>
        <w:ind w:right="845"/>
      </w:pPr>
      <w:r w:rsidRPr="00BA311D">
        <w:rPr>
          <w:noProof/>
        </w:rPr>
        <w:drawing>
          <wp:inline distT="0" distB="0" distL="0" distR="0" wp14:anchorId="7782D88E" wp14:editId="00D7C9AB">
            <wp:extent cx="5171440" cy="25968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1881" cy="2607161"/>
                    </a:xfrm>
                    <a:prstGeom prst="rect">
                      <a:avLst/>
                    </a:prstGeom>
                  </pic:spPr>
                </pic:pic>
              </a:graphicData>
            </a:graphic>
          </wp:inline>
        </w:drawing>
      </w:r>
    </w:p>
    <w:p w14:paraId="603CF45E" w14:textId="6896FC86" w:rsidR="006D4758" w:rsidRPr="00BA311D" w:rsidRDefault="006D4758" w:rsidP="00CD6B5F">
      <w:pPr>
        <w:pStyle w:val="Caption"/>
        <w:jc w:val="center"/>
        <w:rPr>
          <w:sz w:val="24"/>
          <w:szCs w:val="24"/>
        </w:rPr>
      </w:pPr>
      <w:bookmarkStart w:id="874" w:name="_Ref118398876"/>
      <w:bookmarkStart w:id="875" w:name="_Toc118460310"/>
      <w:bookmarkStart w:id="876" w:name="_Toc120907428"/>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12</w:t>
      </w:r>
      <w:r w:rsidRPr="00BA311D">
        <w:rPr>
          <w:sz w:val="24"/>
          <w:szCs w:val="24"/>
        </w:rPr>
        <w:fldChar w:fldCharType="end"/>
      </w:r>
      <w:bookmarkEnd w:id="874"/>
      <w:r w:rsidRPr="00BA311D">
        <w:rPr>
          <w:sz w:val="24"/>
          <w:szCs w:val="24"/>
        </w:rPr>
        <w:t>. AD7991 Functional Block Diagram</w:t>
      </w:r>
      <w:bookmarkEnd w:id="875"/>
      <w:bookmarkEnd w:id="876"/>
    </w:p>
    <w:p w14:paraId="3D5988EF" w14:textId="4CD0C591" w:rsidR="006D4758" w:rsidRPr="00BA311D" w:rsidRDefault="002A752E" w:rsidP="002A752E">
      <w:pPr>
        <w:pStyle w:val="BodyText"/>
        <w:spacing w:before="0" w:line="480" w:lineRule="auto"/>
        <w:ind w:left="792" w:right="864" w:firstLine="648"/>
        <w:jc w:val="both"/>
        <w:rPr>
          <w:strike/>
        </w:rPr>
      </w:pPr>
      <w:r w:rsidRPr="00BA311D">
        <w:fldChar w:fldCharType="begin"/>
      </w:r>
      <w:r w:rsidRPr="00BA311D">
        <w:instrText xml:space="preserve"> REF _Ref118400455 \h  \* MERGEFORMAT </w:instrText>
      </w:r>
      <w:r w:rsidRPr="00BA311D">
        <w:fldChar w:fldCharType="separate"/>
      </w:r>
      <w:r w:rsidR="00D128A0" w:rsidRPr="00BA311D">
        <w:t xml:space="preserve">Figure </w:t>
      </w:r>
      <w:r w:rsidR="00D128A0" w:rsidRPr="00D128A0">
        <w:rPr>
          <w:noProof/>
          <w:color w:val="0070C0"/>
        </w:rPr>
        <w:t>13</w:t>
      </w:r>
      <w:r w:rsidRPr="00BA311D">
        <w:fldChar w:fldCharType="end"/>
      </w:r>
      <w:r w:rsidRPr="00BA311D">
        <w:t xml:space="preserve"> illustrates a timing diagram of t</w:t>
      </w:r>
      <w:r w:rsidR="00F54C62" w:rsidRPr="00BA311D">
        <w:t xml:space="preserve">he </w:t>
      </w:r>
      <w:hyperlink r:id="rId31" w:history="1">
        <w:r w:rsidR="00F076AF" w:rsidRPr="00BA311D">
          <w:rPr>
            <w:rStyle w:val="Hyperlink"/>
          </w:rPr>
          <w:t>I2C</w:t>
        </w:r>
        <w:r w:rsidR="00F54C62" w:rsidRPr="00BA311D">
          <w:rPr>
            <w:rStyle w:val="Hyperlink"/>
          </w:rPr>
          <w:t xml:space="preserve"> protocol</w:t>
        </w:r>
      </w:hyperlink>
      <w:r w:rsidR="00F54C62" w:rsidRPr="00BA311D">
        <w:t xml:space="preserve"> </w:t>
      </w:r>
      <w:r w:rsidR="00BD45C1" w:rsidRPr="00BA311D">
        <w:rPr>
          <w:rStyle w:val="EndnoteReference"/>
          <w:spacing w:val="-4"/>
        </w:rPr>
        <w:t>[</w:t>
      </w:r>
      <w:r w:rsidR="00BD45C1" w:rsidRPr="00BA311D">
        <w:rPr>
          <w:rStyle w:val="EndnoteReference"/>
          <w:spacing w:val="-4"/>
        </w:rPr>
        <w:endnoteReference w:id="22"/>
      </w:r>
      <w:r w:rsidR="00BD45C1" w:rsidRPr="00BA311D">
        <w:rPr>
          <w:rStyle w:val="EndnoteReference"/>
          <w:spacing w:val="-4"/>
        </w:rPr>
        <w:t>]</w:t>
      </w:r>
      <w:r w:rsidRPr="00BA311D">
        <w:t xml:space="preserve"> </w:t>
      </w:r>
      <w:r w:rsidR="00F076AF" w:rsidRPr="00BA311D">
        <w:t>start/stop conditions, 7-bit</w:t>
      </w:r>
      <w:r w:rsidR="00D41D7E" w:rsidRPr="00BA311D">
        <w:t xml:space="preserve"> or 10-bit</w:t>
      </w:r>
      <w:r w:rsidR="00F076AF" w:rsidRPr="00BA311D">
        <w:t xml:space="preserve"> slave address, read/write bit, </w:t>
      </w:r>
      <w:r w:rsidR="00717945" w:rsidRPr="00BA311D">
        <w:t>ACK</w:t>
      </w:r>
      <w:r w:rsidR="00F076AF" w:rsidRPr="00BA311D">
        <w:t>/</w:t>
      </w:r>
      <w:r w:rsidR="00717945" w:rsidRPr="00BA311D">
        <w:t>NACK</w:t>
      </w:r>
      <w:r w:rsidR="00F076AF" w:rsidRPr="00BA311D">
        <w:t xml:space="preserve"> bit and the data bits</w:t>
      </w:r>
      <w:r w:rsidRPr="00BA311D">
        <w:t>. T</w:t>
      </w:r>
      <w:r w:rsidR="00D41D7E" w:rsidRPr="00BA311D">
        <w:t xml:space="preserve">he master device can initiate start to signal the start of a data transfer and stop </w:t>
      </w:r>
      <w:r w:rsidR="00117592" w:rsidRPr="00BA311D">
        <w:t xml:space="preserve">for the end of </w:t>
      </w:r>
      <w:r w:rsidR="003C0099" w:rsidRPr="00BA311D">
        <w:t>transmission</w:t>
      </w:r>
      <w:r w:rsidR="00D41D7E" w:rsidRPr="00BA311D">
        <w:t xml:space="preserve">. </w:t>
      </w:r>
      <w:r w:rsidR="00117592" w:rsidRPr="00BA311D">
        <w:t>I2C allows for multiple</w:t>
      </w:r>
      <w:r w:rsidR="001A10AF" w:rsidRPr="00BA311D">
        <w:t xml:space="preserve"> masters and</w:t>
      </w:r>
      <w:r w:rsidR="00117592" w:rsidRPr="00BA311D">
        <w:t xml:space="preserve"> slaves</w:t>
      </w:r>
      <w:r w:rsidR="006D632D" w:rsidRPr="00BA311D">
        <w:t xml:space="preserve"> as seen in </w:t>
      </w:r>
      <w:r w:rsidR="006D632D" w:rsidRPr="00BA311D">
        <w:fldChar w:fldCharType="begin"/>
      </w:r>
      <w:r w:rsidR="006D632D" w:rsidRPr="00BA311D">
        <w:instrText xml:space="preserve"> REF _Ref118405805 \h  \* MERGEFORMAT </w:instrText>
      </w:r>
      <w:r w:rsidR="006D632D" w:rsidRPr="00BA311D">
        <w:fldChar w:fldCharType="separate"/>
      </w:r>
      <w:r w:rsidR="00D128A0" w:rsidRPr="00BA311D">
        <w:t xml:space="preserve">Figure </w:t>
      </w:r>
      <w:r w:rsidR="00D128A0" w:rsidRPr="00D128A0">
        <w:rPr>
          <w:noProof/>
          <w:color w:val="0070C0"/>
        </w:rPr>
        <w:t>14</w:t>
      </w:r>
      <w:r w:rsidR="006D632D" w:rsidRPr="00BA311D">
        <w:fldChar w:fldCharType="end"/>
      </w:r>
      <w:r w:rsidR="00117592" w:rsidRPr="00BA311D">
        <w:t xml:space="preserve"> </w:t>
      </w:r>
      <w:r w:rsidR="001A10AF" w:rsidRPr="00BA311D">
        <w:t>and some devices can behave as both master and slave</w:t>
      </w:r>
      <w:r w:rsidR="006D4758" w:rsidRPr="00BA311D">
        <w:t xml:space="preserve">. </w:t>
      </w:r>
      <w:r w:rsidR="001A10AF" w:rsidRPr="00BA311D">
        <w:t xml:space="preserve">To distinguish between devices, a </w:t>
      </w:r>
      <w:r w:rsidR="00117592" w:rsidRPr="00BA311D">
        <w:t xml:space="preserve">7-bit </w:t>
      </w:r>
      <w:r w:rsidR="001A10AF" w:rsidRPr="00BA311D">
        <w:t xml:space="preserve">or 10-bit </w:t>
      </w:r>
      <w:r w:rsidR="00117592" w:rsidRPr="00BA311D">
        <w:t xml:space="preserve">address is needed at the start of each data transfer to identify the slave in communication. A read/write bit is used to </w:t>
      </w:r>
      <w:r w:rsidR="001A612A" w:rsidRPr="00BA311D">
        <w:t>identify</w:t>
      </w:r>
      <w:r w:rsidR="00117592" w:rsidRPr="00BA311D">
        <w:t xml:space="preserve"> if the </w:t>
      </w:r>
      <w:r w:rsidR="00D41D7E" w:rsidRPr="00BA311D">
        <w:t>master</w:t>
      </w:r>
      <w:r w:rsidR="00117592" w:rsidRPr="00BA311D">
        <w:t xml:space="preserve"> is reading from or writing to the </w:t>
      </w:r>
      <w:r w:rsidR="00D41D7E" w:rsidRPr="00BA311D">
        <w:t>slave</w:t>
      </w:r>
      <w:r w:rsidR="00117592" w:rsidRPr="00BA311D">
        <w:t xml:space="preserve">. </w:t>
      </w:r>
      <w:r w:rsidR="009B17E7" w:rsidRPr="00BA311D">
        <w:t>Lastly, w</w:t>
      </w:r>
      <w:r w:rsidR="00E332C4" w:rsidRPr="00BA311D">
        <w:t>hen</w:t>
      </w:r>
      <w:r w:rsidR="00117592" w:rsidRPr="00BA311D">
        <w:t xml:space="preserve"> </w:t>
      </w:r>
      <w:r w:rsidR="00E332C4" w:rsidRPr="00BA311D">
        <w:t xml:space="preserve">a byte of </w:t>
      </w:r>
      <w:r w:rsidR="00117592" w:rsidRPr="00BA311D">
        <w:t xml:space="preserve">data </w:t>
      </w:r>
      <w:r w:rsidR="00E332C4" w:rsidRPr="00BA311D">
        <w:t>is</w:t>
      </w:r>
      <w:r w:rsidR="00117592" w:rsidRPr="00BA311D">
        <w:t xml:space="preserve"> being transferred, there is an </w:t>
      </w:r>
      <w:r w:rsidR="009E654E" w:rsidRPr="00BA311D">
        <w:t>ACK</w:t>
      </w:r>
      <w:r w:rsidR="00117592" w:rsidRPr="00BA311D">
        <w:t>/</w:t>
      </w:r>
      <w:r w:rsidR="009E654E" w:rsidRPr="00BA311D">
        <w:t>NACK</w:t>
      </w:r>
      <w:r w:rsidR="00117592" w:rsidRPr="00BA311D">
        <w:t xml:space="preserve"> bit that </w:t>
      </w:r>
      <w:r w:rsidR="001A612A" w:rsidRPr="00BA311D">
        <w:t>allows the receiver to communicate to the transmitter that the byte was successfully received and another byte may be sent</w:t>
      </w:r>
      <w:r w:rsidR="00830FBE" w:rsidRPr="00BA311D">
        <w:rPr>
          <w:strike/>
        </w:rPr>
        <w:t>.</w:t>
      </w:r>
    </w:p>
    <w:p w14:paraId="5D9A790A" w14:textId="1796FFB8" w:rsidR="001A10AF" w:rsidRPr="00BA311D" w:rsidRDefault="00E11F20" w:rsidP="00F50E45">
      <w:pPr>
        <w:pStyle w:val="BodyText"/>
        <w:keepNext/>
        <w:spacing w:before="0" w:line="480" w:lineRule="auto"/>
        <w:ind w:right="845"/>
      </w:pPr>
      <w:r w:rsidRPr="00BA311D">
        <w:rPr>
          <w:noProof/>
        </w:rPr>
        <w:lastRenderedPageBreak/>
        <w:drawing>
          <wp:inline distT="0" distB="0" distL="0" distR="0" wp14:anchorId="6253A03F" wp14:editId="170F344B">
            <wp:extent cx="5905500" cy="2263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2576" cy="2297154"/>
                    </a:xfrm>
                    <a:prstGeom prst="rect">
                      <a:avLst/>
                    </a:prstGeom>
                  </pic:spPr>
                </pic:pic>
              </a:graphicData>
            </a:graphic>
          </wp:inline>
        </w:drawing>
      </w:r>
    </w:p>
    <w:p w14:paraId="6CC8D612" w14:textId="47EEE834" w:rsidR="00E11F20" w:rsidRPr="00BA311D" w:rsidRDefault="001A10AF" w:rsidP="001A10AF">
      <w:pPr>
        <w:pStyle w:val="Caption"/>
        <w:jc w:val="center"/>
        <w:rPr>
          <w:sz w:val="24"/>
          <w:szCs w:val="24"/>
        </w:rPr>
      </w:pPr>
      <w:bookmarkStart w:id="877" w:name="_Ref118400455"/>
      <w:bookmarkStart w:id="878" w:name="_Toc118460311"/>
      <w:bookmarkStart w:id="879" w:name="_Toc120907429"/>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13</w:t>
      </w:r>
      <w:r w:rsidRPr="00BA311D">
        <w:rPr>
          <w:noProof/>
          <w:sz w:val="24"/>
          <w:szCs w:val="24"/>
        </w:rPr>
        <w:fldChar w:fldCharType="end"/>
      </w:r>
      <w:bookmarkEnd w:id="877"/>
      <w:r w:rsidRPr="00BA311D">
        <w:rPr>
          <w:sz w:val="24"/>
          <w:szCs w:val="24"/>
        </w:rPr>
        <w:t>. I2C Timing Diagram</w:t>
      </w:r>
      <w:bookmarkEnd w:id="878"/>
      <w:bookmarkEnd w:id="879"/>
    </w:p>
    <w:p w14:paraId="7503DA07" w14:textId="3CE65996" w:rsidR="004D7D5A" w:rsidRPr="00BA311D" w:rsidRDefault="00D41D7E" w:rsidP="004D7D5A">
      <w:pPr>
        <w:pStyle w:val="BodyText"/>
        <w:keepNext/>
        <w:spacing w:before="0"/>
        <w:ind w:right="845"/>
        <w:jc w:val="center"/>
      </w:pPr>
      <w:r w:rsidRPr="00BA311D">
        <w:rPr>
          <w:noProof/>
        </w:rPr>
        <w:drawing>
          <wp:inline distT="0" distB="0" distL="0" distR="0" wp14:anchorId="6C079AF1" wp14:editId="4C9468A4">
            <wp:extent cx="5943600" cy="2484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5648" cy="2485611"/>
                    </a:xfrm>
                    <a:prstGeom prst="rect">
                      <a:avLst/>
                    </a:prstGeom>
                  </pic:spPr>
                </pic:pic>
              </a:graphicData>
            </a:graphic>
          </wp:inline>
        </w:drawing>
      </w:r>
    </w:p>
    <w:p w14:paraId="2FA807AD" w14:textId="69A036A1" w:rsidR="004D7D5A" w:rsidRPr="00BA311D" w:rsidRDefault="004D7D5A" w:rsidP="004D7D5A">
      <w:pPr>
        <w:pStyle w:val="Caption"/>
        <w:jc w:val="center"/>
        <w:rPr>
          <w:sz w:val="24"/>
          <w:szCs w:val="24"/>
        </w:rPr>
      </w:pPr>
      <w:bookmarkStart w:id="880" w:name="_Ref118405805"/>
      <w:bookmarkStart w:id="881" w:name="_Toc118460312"/>
      <w:bookmarkStart w:id="882" w:name="_Toc120907430"/>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14</w:t>
      </w:r>
      <w:r w:rsidRPr="00BA311D">
        <w:rPr>
          <w:sz w:val="24"/>
          <w:szCs w:val="24"/>
        </w:rPr>
        <w:fldChar w:fldCharType="end"/>
      </w:r>
      <w:bookmarkEnd w:id="880"/>
      <w:r w:rsidRPr="00BA311D">
        <w:rPr>
          <w:sz w:val="24"/>
          <w:szCs w:val="24"/>
        </w:rPr>
        <w:t>. I2C Connections Diagram</w:t>
      </w:r>
      <w:bookmarkEnd w:id="881"/>
      <w:bookmarkEnd w:id="882"/>
    </w:p>
    <w:p w14:paraId="60580D21" w14:textId="21EFCA8A" w:rsidR="008C255C" w:rsidRPr="00BA311D" w:rsidRDefault="008C255C" w:rsidP="00B72CA4">
      <w:pPr>
        <w:pStyle w:val="Heading1"/>
        <w:numPr>
          <w:ilvl w:val="2"/>
          <w:numId w:val="7"/>
        </w:numPr>
        <w:tabs>
          <w:tab w:val="left" w:pos="1323"/>
        </w:tabs>
        <w:spacing w:before="0"/>
      </w:pPr>
      <w:bookmarkStart w:id="883" w:name="_Toc120907357"/>
      <w:r w:rsidRPr="00BA311D">
        <w:t>Pmod TMP3</w:t>
      </w:r>
      <w:bookmarkEnd w:id="883"/>
    </w:p>
    <w:p w14:paraId="2E0C868D" w14:textId="77777777" w:rsidR="008C255C" w:rsidRPr="00BA311D" w:rsidRDefault="008C255C" w:rsidP="008C255C">
      <w:pPr>
        <w:pStyle w:val="Heading1"/>
        <w:tabs>
          <w:tab w:val="left" w:pos="1323"/>
        </w:tabs>
        <w:spacing w:before="0"/>
        <w:ind w:left="1224" w:firstLine="0"/>
      </w:pPr>
    </w:p>
    <w:p w14:paraId="31AB21CB" w14:textId="6A3EBD7F" w:rsidR="00486EE0" w:rsidRPr="00BA311D" w:rsidRDefault="006D632D" w:rsidP="006D632D">
      <w:pPr>
        <w:pStyle w:val="BodyText"/>
        <w:spacing w:before="0" w:line="480" w:lineRule="auto"/>
        <w:ind w:left="792" w:right="864"/>
        <w:jc w:val="both"/>
      </w:pPr>
      <w:r w:rsidRPr="00BA311D">
        <w:t xml:space="preserve">     T</w:t>
      </w:r>
      <w:r w:rsidR="007B5772" w:rsidRPr="00BA311D">
        <w:t>he</w:t>
      </w:r>
      <w:r w:rsidRPr="00BA311D">
        <w:t xml:space="preserve"> </w:t>
      </w:r>
      <w:hyperlink r:id="rId34" w:history="1">
        <w:r w:rsidRPr="00BA311D">
          <w:rPr>
            <w:rStyle w:val="Hyperlink"/>
            <w:color w:val="0070C0"/>
            <w:spacing w:val="-2"/>
          </w:rPr>
          <w:t>Pmod TMP3</w:t>
        </w:r>
      </w:hyperlink>
      <w:r w:rsidRPr="00BA311D">
        <w:t xml:space="preserve"> </w:t>
      </w:r>
      <w:r w:rsidR="00BD45C1" w:rsidRPr="00BA311D">
        <w:rPr>
          <w:rStyle w:val="EndnoteReference"/>
          <w:spacing w:val="-4"/>
        </w:rPr>
        <w:t>[</w:t>
      </w:r>
      <w:r w:rsidR="00BD45C1" w:rsidRPr="00BA311D">
        <w:rPr>
          <w:rStyle w:val="EndnoteReference"/>
          <w:spacing w:val="-4"/>
        </w:rPr>
        <w:endnoteReference w:id="23"/>
      </w:r>
      <w:r w:rsidR="00BD45C1" w:rsidRPr="00BA311D">
        <w:rPr>
          <w:rStyle w:val="EndnoteReference"/>
          <w:spacing w:val="-4"/>
        </w:rPr>
        <w:t>]</w:t>
      </w:r>
      <w:r w:rsidR="00C83C6D" w:rsidRPr="00BA311D">
        <w:t>,</w:t>
      </w:r>
      <w:r w:rsidR="00421A5C" w:rsidRPr="00BA311D">
        <w:rPr>
          <w:spacing w:val="-4"/>
        </w:rPr>
        <w:t xml:space="preserve"> </w:t>
      </w:r>
      <w:r w:rsidR="00421A5C" w:rsidRPr="00BA311D">
        <w:rPr>
          <w:rStyle w:val="EndnoteReference"/>
          <w:spacing w:val="-4"/>
        </w:rPr>
        <w:t>[</w:t>
      </w:r>
      <w:r w:rsidR="00421A5C" w:rsidRPr="00BA311D">
        <w:rPr>
          <w:rStyle w:val="EndnoteReference"/>
          <w:spacing w:val="-4"/>
        </w:rPr>
        <w:endnoteReference w:id="24"/>
      </w:r>
      <w:r w:rsidR="00421A5C" w:rsidRPr="00BA311D">
        <w:rPr>
          <w:rStyle w:val="EndnoteReference"/>
          <w:spacing w:val="-4"/>
        </w:rPr>
        <w:t>]</w:t>
      </w:r>
      <w:r w:rsidR="002A12FF" w:rsidRPr="00BA311D">
        <w:t xml:space="preserve"> </w:t>
      </w:r>
      <w:r w:rsidR="0035675A" w:rsidRPr="00BA311D">
        <w:t>uses</w:t>
      </w:r>
      <w:r w:rsidRPr="00BA311D">
        <w:t xml:space="preserve"> the </w:t>
      </w:r>
      <w:hyperlink r:id="rId35" w:history="1">
        <w:r w:rsidR="007B5772" w:rsidRPr="00BA311D">
          <w:rPr>
            <w:rStyle w:val="Hyperlink"/>
          </w:rPr>
          <w:t>TCN75A</w:t>
        </w:r>
      </w:hyperlink>
      <w:r w:rsidR="002A12FF" w:rsidRPr="00BA311D">
        <w:t xml:space="preserve"> I</w:t>
      </w:r>
      <w:r w:rsidR="007B5772" w:rsidRPr="00BA311D">
        <w:t>C chip</w:t>
      </w:r>
      <w:r w:rsidR="0035675A" w:rsidRPr="00BA311D">
        <w:t xml:space="preserve"> </w:t>
      </w:r>
      <w:r w:rsidR="0035675A" w:rsidRPr="00BA311D">
        <w:rPr>
          <w:rStyle w:val="EndnoteReference"/>
          <w:spacing w:val="-4"/>
        </w:rPr>
        <w:t>[</w:t>
      </w:r>
      <w:r w:rsidR="0035675A" w:rsidRPr="00BA311D">
        <w:rPr>
          <w:rStyle w:val="EndnoteReference"/>
          <w:spacing w:val="-4"/>
        </w:rPr>
        <w:endnoteReference w:id="25"/>
      </w:r>
      <w:r w:rsidR="0035675A" w:rsidRPr="00BA311D">
        <w:rPr>
          <w:rStyle w:val="EndnoteReference"/>
          <w:spacing w:val="-4"/>
        </w:rPr>
        <w:t>]</w:t>
      </w:r>
      <w:r w:rsidR="007B5772" w:rsidRPr="00BA311D">
        <w:t xml:space="preserve"> </w:t>
      </w:r>
      <w:r w:rsidRPr="00BA311D">
        <w:t xml:space="preserve">shown in </w:t>
      </w:r>
      <w:r w:rsidRPr="00BA311D">
        <w:fldChar w:fldCharType="begin"/>
      </w:r>
      <w:r w:rsidRPr="00BA311D">
        <w:instrText xml:space="preserve"> REF _Ref118407423 \h  \* MERGEFORMAT </w:instrText>
      </w:r>
      <w:r w:rsidRPr="00BA311D">
        <w:fldChar w:fldCharType="separate"/>
      </w:r>
      <w:r w:rsidR="00D128A0" w:rsidRPr="00BA311D">
        <w:t xml:space="preserve">Figure </w:t>
      </w:r>
      <w:r w:rsidR="00D128A0" w:rsidRPr="00D128A0">
        <w:rPr>
          <w:noProof/>
          <w:color w:val="0070C0"/>
        </w:rPr>
        <w:t>15</w:t>
      </w:r>
      <w:r w:rsidRPr="00BA311D">
        <w:fldChar w:fldCharType="end"/>
      </w:r>
      <w:r w:rsidR="003B0DD6" w:rsidRPr="00BA311D">
        <w:t xml:space="preserve"> and output is </w:t>
      </w:r>
      <w:r w:rsidR="004F4622" w:rsidRPr="00BA311D">
        <w:t xml:space="preserve">a signed 12-bit digital signal via </w:t>
      </w:r>
      <w:r w:rsidR="00257781" w:rsidRPr="00BA311D">
        <w:t>I</w:t>
      </w:r>
      <w:r w:rsidR="009E17D7" w:rsidRPr="00BA311D">
        <w:t>2C. For</w:t>
      </w:r>
      <w:r w:rsidR="00486EE0" w:rsidRPr="00BA311D">
        <w:t xml:space="preserve"> the project, a sensor that is more appropriate for body</w:t>
      </w:r>
      <w:r w:rsidR="00FB5C2E" w:rsidRPr="00BA311D">
        <w:t xml:space="preserve"> temperature is needed</w:t>
      </w:r>
      <w:r w:rsidR="009E17D7" w:rsidRPr="00BA311D">
        <w:t xml:space="preserve">. The outcome is to prototype a wearable device and the Pmod TMP3 is not suitable for attaching to a Velcro strap, glove </w:t>
      </w:r>
      <w:r w:rsidR="008E5FD6" w:rsidRPr="00BA311D">
        <w:t>n</w:t>
      </w:r>
      <w:r w:rsidR="009E17D7" w:rsidRPr="00BA311D">
        <w:t>or</w:t>
      </w:r>
      <w:r w:rsidR="008E5FD6" w:rsidRPr="00BA311D">
        <w:t xml:space="preserve"> an</w:t>
      </w:r>
      <w:r w:rsidR="009E17D7" w:rsidRPr="00BA311D">
        <w:t xml:space="preserve"> accurate measurement </w:t>
      </w:r>
      <w:r w:rsidR="008E5FD6" w:rsidRPr="00BA311D">
        <w:t>for</w:t>
      </w:r>
      <w:r w:rsidR="009E17D7" w:rsidRPr="00BA311D">
        <w:t xml:space="preserve"> body temperature. Not</w:t>
      </w:r>
      <w:r w:rsidR="00FB5C2E" w:rsidRPr="00BA311D">
        <w:t xml:space="preserve"> much will be discussed about this </w:t>
      </w:r>
      <w:r w:rsidR="003C0099" w:rsidRPr="00BA311D">
        <w:t>Pmod,</w:t>
      </w:r>
      <w:r w:rsidR="00044214" w:rsidRPr="00BA311D">
        <w:t xml:space="preserve"> and communication protocol is same as Pmod AD2</w:t>
      </w:r>
      <w:r w:rsidR="00FB5C2E" w:rsidRPr="00BA311D">
        <w:t>.</w:t>
      </w:r>
    </w:p>
    <w:p w14:paraId="5DEEAB80" w14:textId="63594B9B" w:rsidR="000B0BB9" w:rsidRPr="00BA311D" w:rsidRDefault="000B0BB9" w:rsidP="00F50E45">
      <w:pPr>
        <w:pStyle w:val="BodyText"/>
        <w:spacing w:before="0" w:line="480" w:lineRule="auto"/>
        <w:ind w:left="782" w:right="845" w:firstLine="658"/>
      </w:pPr>
      <w:r w:rsidRPr="00BA311D">
        <w:rPr>
          <w:noProof/>
        </w:rPr>
        <w:lastRenderedPageBreak/>
        <w:drawing>
          <wp:inline distT="0" distB="0" distL="0" distR="0" wp14:anchorId="48655FB1" wp14:editId="54C2B302">
            <wp:extent cx="4059555" cy="236105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3040" cy="2374718"/>
                    </a:xfrm>
                    <a:prstGeom prst="rect">
                      <a:avLst/>
                    </a:prstGeom>
                  </pic:spPr>
                </pic:pic>
              </a:graphicData>
            </a:graphic>
          </wp:inline>
        </w:drawing>
      </w:r>
    </w:p>
    <w:p w14:paraId="3B5DFF58" w14:textId="11E02B3E" w:rsidR="000B0BB9" w:rsidRPr="00BA311D" w:rsidRDefault="000B0BB9" w:rsidP="004F4622">
      <w:pPr>
        <w:pStyle w:val="Caption"/>
        <w:jc w:val="center"/>
        <w:rPr>
          <w:sz w:val="24"/>
          <w:szCs w:val="24"/>
        </w:rPr>
      </w:pPr>
      <w:bookmarkStart w:id="884" w:name="_Ref118407423"/>
      <w:bookmarkStart w:id="885" w:name="_Toc118460313"/>
      <w:bookmarkStart w:id="886" w:name="_Toc120907431"/>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15</w:t>
      </w:r>
      <w:r w:rsidRPr="00BA311D">
        <w:rPr>
          <w:sz w:val="24"/>
          <w:szCs w:val="24"/>
        </w:rPr>
        <w:fldChar w:fldCharType="end"/>
      </w:r>
      <w:bookmarkEnd w:id="884"/>
      <w:r w:rsidRPr="00BA311D">
        <w:rPr>
          <w:sz w:val="24"/>
          <w:szCs w:val="24"/>
        </w:rPr>
        <w:t xml:space="preserve">. </w:t>
      </w:r>
      <w:r w:rsidR="00486EE0" w:rsidRPr="00BA311D">
        <w:rPr>
          <w:sz w:val="24"/>
          <w:szCs w:val="24"/>
        </w:rPr>
        <w:t>TCN75A Typical Application Circuit</w:t>
      </w:r>
      <w:bookmarkEnd w:id="885"/>
      <w:bookmarkEnd w:id="886"/>
    </w:p>
    <w:p w14:paraId="643C4266" w14:textId="3A832608" w:rsidR="00922840" w:rsidRPr="00BA311D" w:rsidRDefault="00BF663E" w:rsidP="00112EE0">
      <w:pPr>
        <w:pStyle w:val="Heading1"/>
        <w:numPr>
          <w:ilvl w:val="2"/>
          <w:numId w:val="7"/>
        </w:numPr>
        <w:tabs>
          <w:tab w:val="left" w:pos="1323"/>
        </w:tabs>
        <w:spacing w:before="0"/>
      </w:pPr>
      <w:bookmarkStart w:id="887" w:name="_Toc120907358"/>
      <w:r w:rsidRPr="00BA311D">
        <w:t>Pmod TC1</w:t>
      </w:r>
      <w:bookmarkEnd w:id="887"/>
    </w:p>
    <w:p w14:paraId="5A04A078" w14:textId="77777777" w:rsidR="00112EE0" w:rsidRPr="00BA311D" w:rsidRDefault="00112EE0" w:rsidP="00112EE0">
      <w:pPr>
        <w:pStyle w:val="Heading1"/>
        <w:tabs>
          <w:tab w:val="left" w:pos="1323"/>
        </w:tabs>
        <w:spacing w:before="0"/>
        <w:ind w:left="1224" w:firstLine="0"/>
      </w:pPr>
    </w:p>
    <w:p w14:paraId="66085C3A" w14:textId="13DFD649" w:rsidR="00FB5C2E" w:rsidRPr="00BA311D" w:rsidRDefault="004D6AAE" w:rsidP="004D6AAE">
      <w:pPr>
        <w:pStyle w:val="BodyText"/>
        <w:spacing w:before="0" w:line="480" w:lineRule="auto"/>
        <w:ind w:left="792" w:right="864"/>
        <w:jc w:val="both"/>
      </w:pPr>
      <w:r w:rsidRPr="00BA311D">
        <w:t xml:space="preserve">     The </w:t>
      </w:r>
      <w:hyperlink r:id="rId37" w:history="1">
        <w:r w:rsidRPr="00BA311D">
          <w:rPr>
            <w:rStyle w:val="Hyperlink"/>
            <w:spacing w:val="-2"/>
          </w:rPr>
          <w:t>Pmod TC1</w:t>
        </w:r>
      </w:hyperlink>
      <w:r w:rsidRPr="00BA311D">
        <w:t xml:space="preserve"> </w:t>
      </w:r>
      <w:r w:rsidR="00BD45C1" w:rsidRPr="00BA311D">
        <w:rPr>
          <w:rStyle w:val="EndnoteReference"/>
          <w:spacing w:val="-4"/>
        </w:rPr>
        <w:t>[</w:t>
      </w:r>
      <w:r w:rsidR="00BD45C1" w:rsidRPr="00BA311D">
        <w:rPr>
          <w:rStyle w:val="EndnoteReference"/>
          <w:spacing w:val="-4"/>
        </w:rPr>
        <w:endnoteReference w:id="26"/>
      </w:r>
      <w:r w:rsidR="00BD45C1" w:rsidRPr="00BA311D">
        <w:rPr>
          <w:rStyle w:val="EndnoteReference"/>
          <w:spacing w:val="-4"/>
        </w:rPr>
        <w:t>]</w:t>
      </w:r>
      <w:r w:rsidR="00C83C6D" w:rsidRPr="00BA311D">
        <w:t>,</w:t>
      </w:r>
      <w:r w:rsidR="00421A5C" w:rsidRPr="00BA311D">
        <w:rPr>
          <w:spacing w:val="-4"/>
        </w:rPr>
        <w:t xml:space="preserve"> </w:t>
      </w:r>
      <w:r w:rsidR="00421A5C" w:rsidRPr="00BA311D">
        <w:rPr>
          <w:rStyle w:val="EndnoteReference"/>
          <w:spacing w:val="-4"/>
        </w:rPr>
        <w:t>[</w:t>
      </w:r>
      <w:r w:rsidR="00421A5C" w:rsidRPr="00BA311D">
        <w:rPr>
          <w:rStyle w:val="EndnoteReference"/>
          <w:spacing w:val="-4"/>
        </w:rPr>
        <w:endnoteReference w:id="27"/>
      </w:r>
      <w:r w:rsidR="00421A5C" w:rsidRPr="00BA311D">
        <w:rPr>
          <w:rStyle w:val="EndnoteReference"/>
          <w:spacing w:val="-4"/>
        </w:rPr>
        <w:t>]</w:t>
      </w:r>
      <w:r w:rsidR="002A12FF" w:rsidRPr="00BA311D">
        <w:t xml:space="preserve"> </w:t>
      </w:r>
      <w:r w:rsidRPr="00BA311D">
        <w:t>is</w:t>
      </w:r>
      <w:r w:rsidR="0035675A" w:rsidRPr="00BA311D">
        <w:t xml:space="preserve"> implemented using</w:t>
      </w:r>
      <w:r w:rsidRPr="00BA311D">
        <w:t xml:space="preserve"> t</w:t>
      </w:r>
      <w:r w:rsidR="009E17D7" w:rsidRPr="00BA311D">
        <w:t xml:space="preserve">he </w:t>
      </w:r>
      <w:hyperlink r:id="rId38" w:history="1">
        <w:r w:rsidR="009E17D7" w:rsidRPr="00BA311D">
          <w:rPr>
            <w:rStyle w:val="Hyperlink"/>
          </w:rPr>
          <w:t>MAX31855</w:t>
        </w:r>
      </w:hyperlink>
      <w:r w:rsidR="0035675A" w:rsidRPr="00BA311D">
        <w:rPr>
          <w:spacing w:val="-4"/>
        </w:rPr>
        <w:t xml:space="preserve"> </w:t>
      </w:r>
      <w:r w:rsidR="009E17D7" w:rsidRPr="00BA311D">
        <w:t>IC chip</w:t>
      </w:r>
      <w:r w:rsidR="0035675A" w:rsidRPr="00BA311D">
        <w:t xml:space="preserve"> </w:t>
      </w:r>
      <w:r w:rsidR="0035675A" w:rsidRPr="00BA311D">
        <w:rPr>
          <w:rStyle w:val="EndnoteReference"/>
          <w:spacing w:val="-4"/>
        </w:rPr>
        <w:t>[</w:t>
      </w:r>
      <w:r w:rsidR="0035675A" w:rsidRPr="00BA311D">
        <w:rPr>
          <w:rStyle w:val="EndnoteReference"/>
          <w:spacing w:val="-4"/>
        </w:rPr>
        <w:endnoteReference w:id="28"/>
      </w:r>
      <w:r w:rsidR="0035675A" w:rsidRPr="00BA311D">
        <w:rPr>
          <w:rStyle w:val="EndnoteReference"/>
          <w:spacing w:val="-4"/>
        </w:rPr>
        <w:t>]</w:t>
      </w:r>
      <w:r w:rsidR="0035675A" w:rsidRPr="00BA311D">
        <w:t xml:space="preserve"> </w:t>
      </w:r>
      <w:r w:rsidRPr="00BA311D">
        <w:t xml:space="preserve">shown in </w:t>
      </w:r>
      <w:r w:rsidRPr="00BA311D">
        <w:fldChar w:fldCharType="begin"/>
      </w:r>
      <w:r w:rsidRPr="00BA311D">
        <w:instrText xml:space="preserve"> REF _Ref118408772 \h  \* MERGEFORMAT </w:instrText>
      </w:r>
      <w:r w:rsidRPr="00BA311D">
        <w:fldChar w:fldCharType="separate"/>
      </w:r>
      <w:r w:rsidR="00D128A0" w:rsidRPr="00BA311D">
        <w:t xml:space="preserve">Figure </w:t>
      </w:r>
      <w:r w:rsidR="00D128A0" w:rsidRPr="00D128A0">
        <w:rPr>
          <w:noProof/>
          <w:color w:val="0070C0"/>
        </w:rPr>
        <w:t>16</w:t>
      </w:r>
      <w:r w:rsidRPr="00BA311D">
        <w:fldChar w:fldCharType="end"/>
      </w:r>
      <w:r w:rsidRPr="00BA311D">
        <w:t>,</w:t>
      </w:r>
      <w:r w:rsidR="0035675A" w:rsidRPr="00BA311D">
        <w:t xml:space="preserve"> </w:t>
      </w:r>
      <w:r w:rsidR="009E17D7" w:rsidRPr="00BA311D">
        <w:t>that</w:t>
      </w:r>
      <w:r w:rsidR="00D94136" w:rsidRPr="00BA311D">
        <w:t xml:space="preserve"> perform</w:t>
      </w:r>
      <w:r w:rsidR="009E17D7" w:rsidRPr="00BA311D">
        <w:t>s</w:t>
      </w:r>
      <w:r w:rsidR="00D94136" w:rsidRPr="00BA311D">
        <w:t xml:space="preserve"> cold junction compensation</w:t>
      </w:r>
      <w:r w:rsidR="00853614" w:rsidRPr="00BA311D">
        <w:t xml:space="preserve"> with 14-bit </w:t>
      </w:r>
      <w:r w:rsidR="00044214" w:rsidRPr="00BA311D">
        <w:t>ADC</w:t>
      </w:r>
      <w:r w:rsidR="00853614" w:rsidRPr="00BA311D">
        <w:t xml:space="preserve"> </w:t>
      </w:r>
      <w:r w:rsidR="00D94136" w:rsidRPr="00BA311D">
        <w:t>and output</w:t>
      </w:r>
      <w:r w:rsidR="00573365" w:rsidRPr="00BA311D">
        <w:t xml:space="preserve"> i</w:t>
      </w:r>
      <w:r w:rsidR="00D94136" w:rsidRPr="00BA311D">
        <w:t xml:space="preserve">s a signed 14-bit digital signal </w:t>
      </w:r>
      <w:r w:rsidR="00853614" w:rsidRPr="00BA311D">
        <w:t>accessible over</w:t>
      </w:r>
      <w:r w:rsidR="00D94136" w:rsidRPr="00BA311D">
        <w:t xml:space="preserve"> </w:t>
      </w:r>
      <w:hyperlink r:id="rId39" w:history="1">
        <w:r w:rsidR="00D94136" w:rsidRPr="00BA311D">
          <w:rPr>
            <w:rStyle w:val="Hyperlink"/>
          </w:rPr>
          <w:t>SPI</w:t>
        </w:r>
        <w:r w:rsidRPr="00BA311D">
          <w:rPr>
            <w:rStyle w:val="Hyperlink"/>
          </w:rPr>
          <w:t xml:space="preserve"> protocol</w:t>
        </w:r>
      </w:hyperlink>
      <w:r w:rsidR="002A12FF" w:rsidRPr="00BA311D">
        <w:t xml:space="preserve"> </w:t>
      </w:r>
      <w:r w:rsidR="00BD45C1" w:rsidRPr="00BA311D">
        <w:rPr>
          <w:rStyle w:val="EndnoteReference"/>
          <w:spacing w:val="-4"/>
        </w:rPr>
        <w:t>[</w:t>
      </w:r>
      <w:r w:rsidR="00BD45C1" w:rsidRPr="00BA311D">
        <w:rPr>
          <w:rStyle w:val="EndnoteReference"/>
          <w:spacing w:val="-4"/>
        </w:rPr>
        <w:endnoteReference w:id="29"/>
      </w:r>
      <w:r w:rsidR="00BD45C1" w:rsidRPr="00BA311D">
        <w:rPr>
          <w:rStyle w:val="EndnoteReference"/>
          <w:spacing w:val="-4"/>
        </w:rPr>
        <w:t>]</w:t>
      </w:r>
      <w:r w:rsidR="002A12FF" w:rsidRPr="00BA311D">
        <w:t>.</w:t>
      </w:r>
      <w:r w:rsidR="009E17D7" w:rsidRPr="00BA311D">
        <w:t xml:space="preserve"> </w:t>
      </w:r>
      <w:r w:rsidR="00257781" w:rsidRPr="00BA311D">
        <w:t>The data is transmitted from the</w:t>
      </w:r>
      <w:r w:rsidR="00650AB9" w:rsidRPr="00BA311D">
        <w:t xml:space="preserve"> low noise amplifier </w:t>
      </w:r>
      <w:r w:rsidR="00C76640" w:rsidRPr="00BA311D">
        <w:t>to ADC</w:t>
      </w:r>
      <w:r w:rsidR="00650AB9" w:rsidRPr="00BA311D">
        <w:t>, which connects t</w:t>
      </w:r>
      <w:r w:rsidR="00257781" w:rsidRPr="00BA311D">
        <w:t>o a digital controller that is SPI compatible</w:t>
      </w:r>
      <w:r w:rsidR="00044214" w:rsidRPr="00BA311D">
        <w:t>.</w:t>
      </w:r>
    </w:p>
    <w:p w14:paraId="5F5B2E47" w14:textId="4DE04496" w:rsidR="00D94136" w:rsidRPr="00BA311D" w:rsidRDefault="00D94136" w:rsidP="00F50E45">
      <w:pPr>
        <w:pStyle w:val="BodyText"/>
        <w:spacing w:before="0" w:line="480" w:lineRule="auto"/>
        <w:ind w:left="782" w:right="845" w:firstLine="658"/>
      </w:pPr>
      <w:r w:rsidRPr="00BA311D">
        <w:rPr>
          <w:noProof/>
        </w:rPr>
        <w:drawing>
          <wp:inline distT="0" distB="0" distL="0" distR="0" wp14:anchorId="1167CD9C" wp14:editId="0F0A8E60">
            <wp:extent cx="4579097" cy="250850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6441" cy="2550874"/>
                    </a:xfrm>
                    <a:prstGeom prst="rect">
                      <a:avLst/>
                    </a:prstGeom>
                  </pic:spPr>
                </pic:pic>
              </a:graphicData>
            </a:graphic>
          </wp:inline>
        </w:drawing>
      </w:r>
    </w:p>
    <w:p w14:paraId="347E5ACD" w14:textId="55355BD6" w:rsidR="00D94136" w:rsidRPr="00BA311D" w:rsidRDefault="00D94136" w:rsidP="00D94136">
      <w:pPr>
        <w:pStyle w:val="Caption"/>
        <w:jc w:val="center"/>
        <w:rPr>
          <w:sz w:val="24"/>
          <w:szCs w:val="24"/>
        </w:rPr>
      </w:pPr>
      <w:bookmarkStart w:id="888" w:name="_Ref118408772"/>
      <w:bookmarkStart w:id="889" w:name="_Toc118460314"/>
      <w:bookmarkStart w:id="890" w:name="_Toc120907432"/>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16</w:t>
      </w:r>
      <w:r w:rsidRPr="00BA311D">
        <w:rPr>
          <w:sz w:val="24"/>
          <w:szCs w:val="24"/>
        </w:rPr>
        <w:fldChar w:fldCharType="end"/>
      </w:r>
      <w:bookmarkEnd w:id="888"/>
      <w:r w:rsidRPr="00BA311D">
        <w:rPr>
          <w:sz w:val="24"/>
          <w:szCs w:val="24"/>
        </w:rPr>
        <w:t>. MAX31855 Block Diagram</w:t>
      </w:r>
      <w:bookmarkEnd w:id="889"/>
      <w:bookmarkEnd w:id="890"/>
    </w:p>
    <w:p w14:paraId="054853D1" w14:textId="77777777" w:rsidR="00844CFE" w:rsidRPr="00BA311D" w:rsidRDefault="00844CFE" w:rsidP="00844CFE">
      <w:pPr>
        <w:rPr>
          <w:sz w:val="24"/>
          <w:szCs w:val="24"/>
        </w:rPr>
      </w:pPr>
    </w:p>
    <w:p w14:paraId="1E9B8931" w14:textId="04D1BA74" w:rsidR="00FB5C2E" w:rsidRPr="00BA311D" w:rsidRDefault="00922840" w:rsidP="008D5DEF">
      <w:pPr>
        <w:pStyle w:val="BodyText"/>
        <w:spacing w:before="0" w:line="480" w:lineRule="auto"/>
        <w:ind w:left="792" w:right="864" w:firstLine="648"/>
        <w:jc w:val="both"/>
      </w:pPr>
      <w:r w:rsidRPr="00BA311D">
        <w:lastRenderedPageBreak/>
        <w:t>SPI can be connected to multiple slaves if they each have unique slave select signals</w:t>
      </w:r>
      <w:r w:rsidR="00216609" w:rsidRPr="00BA311D">
        <w:t>, as shown in</w:t>
      </w:r>
      <w:r w:rsidR="00084F2B" w:rsidRPr="00BA311D">
        <w:t xml:space="preserve"> </w:t>
      </w:r>
      <w:r w:rsidR="00084F2B" w:rsidRPr="00BA311D">
        <w:fldChar w:fldCharType="begin"/>
      </w:r>
      <w:r w:rsidR="00084F2B" w:rsidRPr="00BA311D">
        <w:instrText xml:space="preserve"> REF _Ref118402387 \h  \* MERGEFORMAT </w:instrText>
      </w:r>
      <w:r w:rsidR="00084F2B" w:rsidRPr="00BA311D">
        <w:fldChar w:fldCharType="separate"/>
      </w:r>
      <w:r w:rsidR="00D128A0" w:rsidRPr="00BA311D">
        <w:t xml:space="preserve">Figure </w:t>
      </w:r>
      <w:r w:rsidR="00D128A0" w:rsidRPr="00D128A0">
        <w:rPr>
          <w:noProof/>
          <w:color w:val="0070C0"/>
        </w:rPr>
        <w:t>17</w:t>
      </w:r>
      <w:r w:rsidR="00084F2B" w:rsidRPr="00BA311D">
        <w:fldChar w:fldCharType="end"/>
      </w:r>
      <w:r w:rsidR="00216609" w:rsidRPr="00BA311D">
        <w:t>. T</w:t>
      </w:r>
      <w:r w:rsidRPr="00BA311D">
        <w:t>he devices tri-state their outputs</w:t>
      </w:r>
      <w:r w:rsidR="00084F2B" w:rsidRPr="00BA311D">
        <w:t>,</w:t>
      </w:r>
      <w:r w:rsidRPr="00BA311D">
        <w:t xml:space="preserve"> when not selected</w:t>
      </w:r>
      <w:r w:rsidR="00084F2B" w:rsidRPr="00BA311D">
        <w:t xml:space="preserve">. </w:t>
      </w:r>
      <w:r w:rsidRPr="00BA311D">
        <w:t>This protocol is synchronous</w:t>
      </w:r>
      <w:r w:rsidR="003E1E2C" w:rsidRPr="00BA311D">
        <w:t>,</w:t>
      </w:r>
      <w:r w:rsidRPr="00BA311D">
        <w:t xml:space="preserve"> therefore there is a clock signal (SCLK) and chip select (CS) is used to </w:t>
      </w:r>
      <w:r w:rsidR="00D65824" w:rsidRPr="00BA311D">
        <w:t xml:space="preserve">enable </w:t>
      </w:r>
      <w:r w:rsidRPr="00BA311D">
        <w:t xml:space="preserve">device for reading/writing. Transmission of data from master to slave is </w:t>
      </w:r>
      <w:r w:rsidR="00216609" w:rsidRPr="00BA311D">
        <w:t>via</w:t>
      </w:r>
      <w:r w:rsidRPr="00BA311D">
        <w:t xml:space="preserve"> the Master Output Slave Input (MOSI) bus while sending data from slave to master is </w:t>
      </w:r>
      <w:r w:rsidR="00216609" w:rsidRPr="00BA311D">
        <w:t>via</w:t>
      </w:r>
      <w:r w:rsidRPr="00BA311D">
        <w:t xml:space="preserve"> Master Input Slave Output (MISO). </w:t>
      </w:r>
      <w:r w:rsidR="00216609" w:rsidRPr="00BA311D">
        <w:t>Slaves are</w:t>
      </w:r>
      <w:r w:rsidR="005E7E5F" w:rsidRPr="00BA311D">
        <w:t xml:space="preserve"> </w:t>
      </w:r>
      <w:r w:rsidR="00216609" w:rsidRPr="00BA311D">
        <w:t>c</w:t>
      </w:r>
      <w:r w:rsidR="005E7E5F" w:rsidRPr="00BA311D">
        <w:t>ontrolled by 3 inputs SCLK, MOSI, CS# and output MISO. T</w:t>
      </w:r>
      <w:r w:rsidRPr="00BA311D">
        <w:t>he master is denoted by the controller device that drives the SCLK, CS and MOSI pins.</w:t>
      </w:r>
      <w:r w:rsidR="00AD7582" w:rsidRPr="00BA311D">
        <w:t xml:space="preserve"> Note, SPI is </w:t>
      </w:r>
      <w:r w:rsidR="00084F2B" w:rsidRPr="00BA311D">
        <w:t xml:space="preserve">much faster </w:t>
      </w:r>
      <w:r w:rsidR="00AD7582" w:rsidRPr="00BA311D">
        <w:t>compared to UART and I2C</w:t>
      </w:r>
      <w:r w:rsidR="00084F2B" w:rsidRPr="00BA311D">
        <w:t xml:space="preserve"> for short distances</w:t>
      </w:r>
      <w:r w:rsidR="00AD7582" w:rsidRPr="00BA311D">
        <w:t>.</w:t>
      </w:r>
    </w:p>
    <w:p w14:paraId="1B4EC09A" w14:textId="79841608" w:rsidR="00CA4CDD" w:rsidRPr="00BA311D" w:rsidRDefault="00BF663E" w:rsidP="00F50E45">
      <w:pPr>
        <w:pStyle w:val="BodyText"/>
        <w:keepNext/>
        <w:spacing w:before="0" w:line="480" w:lineRule="auto"/>
        <w:ind w:right="845"/>
      </w:pPr>
      <w:r w:rsidRPr="00BA311D">
        <w:rPr>
          <w:noProof/>
        </w:rPr>
        <w:drawing>
          <wp:inline distT="0" distB="0" distL="0" distR="0" wp14:anchorId="02F9A52E" wp14:editId="00FD0D28">
            <wp:extent cx="5420360" cy="2662733"/>
            <wp:effectExtent l="0" t="0" r="889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1472" cy="2697666"/>
                    </a:xfrm>
                    <a:prstGeom prst="rect">
                      <a:avLst/>
                    </a:prstGeom>
                  </pic:spPr>
                </pic:pic>
              </a:graphicData>
            </a:graphic>
          </wp:inline>
        </w:drawing>
      </w:r>
    </w:p>
    <w:p w14:paraId="0F641AB5" w14:textId="326989D8" w:rsidR="00BF663E" w:rsidRPr="00BA311D" w:rsidRDefault="00CA4CDD" w:rsidP="00CA4CDD">
      <w:pPr>
        <w:pStyle w:val="Caption"/>
        <w:jc w:val="center"/>
        <w:rPr>
          <w:sz w:val="24"/>
          <w:szCs w:val="24"/>
        </w:rPr>
      </w:pPr>
      <w:bookmarkStart w:id="891" w:name="_Ref118402387"/>
      <w:bookmarkStart w:id="892" w:name="_Toc118460315"/>
      <w:bookmarkStart w:id="893" w:name="_Toc120907433"/>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17</w:t>
      </w:r>
      <w:r w:rsidRPr="00BA311D">
        <w:rPr>
          <w:noProof/>
          <w:sz w:val="24"/>
          <w:szCs w:val="24"/>
        </w:rPr>
        <w:fldChar w:fldCharType="end"/>
      </w:r>
      <w:bookmarkEnd w:id="891"/>
      <w:r w:rsidRPr="00BA311D">
        <w:rPr>
          <w:sz w:val="24"/>
          <w:szCs w:val="24"/>
        </w:rPr>
        <w:t>. SPI Connections Diagram</w:t>
      </w:r>
      <w:bookmarkEnd w:id="892"/>
      <w:bookmarkEnd w:id="893"/>
    </w:p>
    <w:p w14:paraId="6E20CBE0" w14:textId="129243A6" w:rsidR="00BF663E" w:rsidRPr="00BA311D" w:rsidRDefault="00BF663E" w:rsidP="00D65824">
      <w:pPr>
        <w:pStyle w:val="Heading1"/>
        <w:numPr>
          <w:ilvl w:val="2"/>
          <w:numId w:val="7"/>
        </w:numPr>
        <w:tabs>
          <w:tab w:val="left" w:pos="1323"/>
        </w:tabs>
        <w:spacing w:before="0"/>
      </w:pPr>
      <w:bookmarkStart w:id="894" w:name="_Toc120907359"/>
      <w:r w:rsidRPr="00BA311D">
        <w:t>Pmod OLED</w:t>
      </w:r>
      <w:bookmarkEnd w:id="894"/>
    </w:p>
    <w:p w14:paraId="49799415" w14:textId="77777777" w:rsidR="00153F2F" w:rsidRPr="00BA311D" w:rsidRDefault="00153F2F" w:rsidP="00153F2F">
      <w:pPr>
        <w:pStyle w:val="Heading1"/>
        <w:tabs>
          <w:tab w:val="left" w:pos="1323"/>
        </w:tabs>
        <w:spacing w:before="0"/>
        <w:ind w:left="1224" w:firstLine="0"/>
      </w:pPr>
    </w:p>
    <w:p w14:paraId="5C7FAD8F" w14:textId="248E815E" w:rsidR="007F1BF7" w:rsidRPr="00BA311D" w:rsidRDefault="00BC6EA0" w:rsidP="00EE57D5">
      <w:pPr>
        <w:pStyle w:val="BodyText"/>
        <w:spacing w:before="0" w:line="480" w:lineRule="auto"/>
        <w:ind w:left="792" w:right="864" w:firstLine="432"/>
        <w:jc w:val="both"/>
      </w:pPr>
      <w:r w:rsidRPr="00BA311D">
        <w:t xml:space="preserve">For a wearable device, features like Bluetooth, WIFI or screen display are needed to send or print results. </w:t>
      </w:r>
      <w:r w:rsidR="00EE57D5" w:rsidRPr="00BA311D">
        <w:t>The simplest approach is using an</w:t>
      </w:r>
      <w:r w:rsidRPr="00BA311D">
        <w:t xml:space="preserve"> OLED display to print the sensor measurements instead of using Bluetooth or WIFI</w:t>
      </w:r>
      <w:r w:rsidR="00EE57D5" w:rsidRPr="00BA311D">
        <w:t xml:space="preserve">. </w:t>
      </w:r>
      <w:r w:rsidR="00EE57D5" w:rsidRPr="00BA311D">
        <w:fldChar w:fldCharType="begin"/>
      </w:r>
      <w:r w:rsidR="00EE57D5" w:rsidRPr="00BA311D">
        <w:instrText xml:space="preserve"> REF _Ref119681712 \h  \* MERGEFORMAT </w:instrText>
      </w:r>
      <w:r w:rsidR="00EE57D5" w:rsidRPr="00BA311D">
        <w:fldChar w:fldCharType="separate"/>
      </w:r>
      <w:r w:rsidR="00D128A0" w:rsidRPr="00BA311D">
        <w:t xml:space="preserve">Figure </w:t>
      </w:r>
      <w:r w:rsidR="00D128A0" w:rsidRPr="00D128A0">
        <w:rPr>
          <w:noProof/>
          <w:color w:val="0070C0"/>
        </w:rPr>
        <w:t>18</w:t>
      </w:r>
      <w:r w:rsidR="00EE57D5" w:rsidRPr="00BA311D">
        <w:fldChar w:fldCharType="end"/>
      </w:r>
      <w:r w:rsidR="00EE57D5" w:rsidRPr="00BA311D">
        <w:t xml:space="preserve"> illustrates an IC </w:t>
      </w:r>
      <w:hyperlink r:id="rId42" w:history="1">
        <w:r w:rsidR="00EE57D5" w:rsidRPr="00BA311D">
          <w:rPr>
            <w:rStyle w:val="Hyperlink"/>
          </w:rPr>
          <w:t>SSD1306</w:t>
        </w:r>
      </w:hyperlink>
      <w:r w:rsidR="00EE57D5" w:rsidRPr="00BA311D">
        <w:t xml:space="preserve"> </w:t>
      </w:r>
      <w:r w:rsidR="00BD45C1" w:rsidRPr="00BA311D">
        <w:rPr>
          <w:rStyle w:val="EndnoteReference"/>
          <w:spacing w:val="-4"/>
        </w:rPr>
        <w:t>[</w:t>
      </w:r>
      <w:r w:rsidR="00BD45C1" w:rsidRPr="00BA311D">
        <w:rPr>
          <w:rStyle w:val="EndnoteReference"/>
          <w:spacing w:val="-4"/>
        </w:rPr>
        <w:endnoteReference w:id="30"/>
      </w:r>
      <w:r w:rsidR="00BD45C1" w:rsidRPr="00BA311D">
        <w:rPr>
          <w:rStyle w:val="EndnoteReference"/>
          <w:spacing w:val="-4"/>
        </w:rPr>
        <w:t>]</w:t>
      </w:r>
      <w:r w:rsidR="002A12FF" w:rsidRPr="00BA311D">
        <w:t xml:space="preserve"> </w:t>
      </w:r>
      <w:r w:rsidR="00EE57D5" w:rsidRPr="00BA311D">
        <w:t>display controller found on the</w:t>
      </w:r>
      <w:r w:rsidR="00F75EAE" w:rsidRPr="00BA311D">
        <w:t xml:space="preserve"> </w:t>
      </w:r>
      <w:hyperlink r:id="rId43" w:history="1">
        <w:r w:rsidR="00F75EAE" w:rsidRPr="00BA311D">
          <w:rPr>
            <w:rStyle w:val="Hyperlink"/>
            <w:color w:val="0070C0"/>
          </w:rPr>
          <w:t>Pmod OLED</w:t>
        </w:r>
      </w:hyperlink>
      <w:r w:rsidR="002A12FF" w:rsidRPr="00BA311D">
        <w:t xml:space="preserve"> </w:t>
      </w:r>
      <w:r w:rsidR="00BD45C1" w:rsidRPr="00BA311D">
        <w:rPr>
          <w:rStyle w:val="EndnoteReference"/>
          <w:spacing w:val="-4"/>
        </w:rPr>
        <w:t>[</w:t>
      </w:r>
      <w:r w:rsidR="00BD45C1" w:rsidRPr="00BA311D">
        <w:rPr>
          <w:rStyle w:val="EndnoteReference"/>
          <w:spacing w:val="-4"/>
        </w:rPr>
        <w:endnoteReference w:id="31"/>
      </w:r>
      <w:r w:rsidR="00BD45C1" w:rsidRPr="00BA311D">
        <w:rPr>
          <w:rStyle w:val="EndnoteReference"/>
          <w:spacing w:val="-4"/>
        </w:rPr>
        <w:t>]</w:t>
      </w:r>
      <w:r w:rsidR="00421A5C" w:rsidRPr="00BA311D">
        <w:rPr>
          <w:spacing w:val="-4"/>
        </w:rPr>
        <w:t xml:space="preserve">, </w:t>
      </w:r>
      <w:r w:rsidR="00421A5C" w:rsidRPr="00BA311D">
        <w:rPr>
          <w:rStyle w:val="EndnoteReference"/>
          <w:spacing w:val="-4"/>
        </w:rPr>
        <w:lastRenderedPageBreak/>
        <w:t>[</w:t>
      </w:r>
      <w:r w:rsidR="00421A5C" w:rsidRPr="00BA311D">
        <w:rPr>
          <w:rStyle w:val="EndnoteReference"/>
          <w:spacing w:val="-4"/>
        </w:rPr>
        <w:endnoteReference w:id="32"/>
      </w:r>
      <w:r w:rsidR="00421A5C" w:rsidRPr="00BA311D">
        <w:rPr>
          <w:rStyle w:val="EndnoteReference"/>
          <w:spacing w:val="-4"/>
        </w:rPr>
        <w:t>]</w:t>
      </w:r>
      <w:r w:rsidR="002A12FF" w:rsidRPr="00BA311D">
        <w:t>.</w:t>
      </w:r>
      <w:r w:rsidR="00EE57D5" w:rsidRPr="00BA311D">
        <w:t xml:space="preserve"> </w:t>
      </w:r>
      <w:r w:rsidR="002A70A9" w:rsidRPr="00BA311D">
        <w:t xml:space="preserve">The OLED display </w:t>
      </w:r>
      <w:r w:rsidR="00906D5E" w:rsidRPr="00BA311D">
        <w:t>is an SPI peripheral that uses a display controller chip. The</w:t>
      </w:r>
      <w:r w:rsidR="008765CB" w:rsidRPr="00BA311D">
        <w:t xml:space="preserve"> embedded</w:t>
      </w:r>
      <w:r w:rsidR="00906D5E" w:rsidRPr="00BA311D">
        <w:t xml:space="preserve"> display </w:t>
      </w:r>
      <w:r w:rsidR="008765CB" w:rsidRPr="00BA311D">
        <w:t>only supports SPI write and has a variety of features such as turn on individual pixels, print predefined characters or load bitmaps onto the screen.</w:t>
      </w:r>
    </w:p>
    <w:p w14:paraId="44451AA9" w14:textId="2639B698" w:rsidR="00F75EAE" w:rsidRPr="00BA311D" w:rsidRDefault="00F75EAE" w:rsidP="00EE57D5">
      <w:pPr>
        <w:pStyle w:val="BodyText"/>
        <w:spacing w:before="0" w:line="480" w:lineRule="auto"/>
        <w:ind w:left="504" w:right="864" w:firstLine="720"/>
        <w:jc w:val="both"/>
      </w:pPr>
      <w:r w:rsidRPr="00BA311D">
        <w:rPr>
          <w:noProof/>
        </w:rPr>
        <w:drawing>
          <wp:inline distT="0" distB="0" distL="0" distR="0" wp14:anchorId="3A36D0FD" wp14:editId="39419966">
            <wp:extent cx="4578927" cy="335189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8927" cy="3351891"/>
                    </a:xfrm>
                    <a:prstGeom prst="rect">
                      <a:avLst/>
                    </a:prstGeom>
                  </pic:spPr>
                </pic:pic>
              </a:graphicData>
            </a:graphic>
          </wp:inline>
        </w:drawing>
      </w:r>
    </w:p>
    <w:p w14:paraId="2E82B137" w14:textId="579F0CD0" w:rsidR="00F75EAE" w:rsidRPr="00BA311D" w:rsidRDefault="00F75EAE" w:rsidP="000154E9">
      <w:pPr>
        <w:pStyle w:val="Caption"/>
        <w:jc w:val="center"/>
        <w:rPr>
          <w:sz w:val="24"/>
          <w:szCs w:val="24"/>
        </w:rPr>
      </w:pPr>
      <w:bookmarkStart w:id="895" w:name="_Ref119681712"/>
      <w:bookmarkStart w:id="896" w:name="_Toc120907434"/>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18</w:t>
      </w:r>
      <w:r w:rsidRPr="00BA311D">
        <w:rPr>
          <w:noProof/>
          <w:sz w:val="24"/>
          <w:szCs w:val="24"/>
        </w:rPr>
        <w:fldChar w:fldCharType="end"/>
      </w:r>
      <w:bookmarkEnd w:id="895"/>
      <w:r w:rsidRPr="00BA311D">
        <w:rPr>
          <w:sz w:val="24"/>
          <w:szCs w:val="24"/>
        </w:rPr>
        <w:t>. SSD1306 Block Diagram</w:t>
      </w:r>
      <w:bookmarkEnd w:id="896"/>
    </w:p>
    <w:p w14:paraId="321D5823" w14:textId="4B0A3472" w:rsidR="00991F8C" w:rsidRPr="00BA311D" w:rsidRDefault="00D1579F" w:rsidP="00B72CA4">
      <w:pPr>
        <w:pStyle w:val="Heading1"/>
        <w:numPr>
          <w:ilvl w:val="1"/>
          <w:numId w:val="2"/>
        </w:numPr>
        <w:tabs>
          <w:tab w:val="left" w:pos="1323"/>
        </w:tabs>
        <w:spacing w:before="0"/>
        <w:ind w:left="1080"/>
      </w:pPr>
      <w:bookmarkStart w:id="897" w:name="_Toc120907360"/>
      <w:r w:rsidRPr="00BA311D">
        <w:t>Hardware Setup</w:t>
      </w:r>
      <w:bookmarkEnd w:id="897"/>
    </w:p>
    <w:p w14:paraId="4652AE6D" w14:textId="060A45DA" w:rsidR="0029072B" w:rsidRPr="00BA311D" w:rsidRDefault="0029072B" w:rsidP="0029072B">
      <w:pPr>
        <w:pStyle w:val="Heading1"/>
        <w:tabs>
          <w:tab w:val="left" w:pos="1323"/>
        </w:tabs>
        <w:spacing w:before="0"/>
        <w:ind w:firstLine="0"/>
      </w:pPr>
    </w:p>
    <w:p w14:paraId="7C74FC10" w14:textId="5F659EAA" w:rsidR="0074334B" w:rsidRPr="00BA311D" w:rsidRDefault="00FA7C5B" w:rsidP="00B24701">
      <w:pPr>
        <w:pStyle w:val="BodyText"/>
        <w:spacing w:before="0" w:line="480" w:lineRule="auto"/>
        <w:ind w:left="792" w:right="864" w:firstLine="288"/>
        <w:jc w:val="both"/>
      </w:pPr>
      <w:bookmarkStart w:id="898" w:name="_Hlk116397341"/>
      <w:r w:rsidRPr="00BA311D">
        <w:t xml:space="preserve">Like mentioned </w:t>
      </w:r>
      <w:r w:rsidR="009D7120" w:rsidRPr="00BA311D">
        <w:t xml:space="preserve">in </w:t>
      </w:r>
      <w:r w:rsidR="009D7120" w:rsidRPr="00BA311D">
        <w:rPr>
          <w:color w:val="0070C0"/>
          <w:u w:val="single"/>
        </w:rPr>
        <w:fldChar w:fldCharType="begin"/>
      </w:r>
      <w:r w:rsidR="009D7120" w:rsidRPr="00BA311D">
        <w:rPr>
          <w:color w:val="0070C0"/>
          <w:u w:val="single"/>
        </w:rPr>
        <w:instrText xml:space="preserve"> REF _Ref120575613 \h  \* MERGEFORMAT </w:instrText>
      </w:r>
      <w:r w:rsidR="009D7120" w:rsidRPr="00BA311D">
        <w:rPr>
          <w:color w:val="0070C0"/>
          <w:u w:val="single"/>
        </w:rPr>
      </w:r>
      <w:r w:rsidR="009D7120" w:rsidRPr="00BA311D">
        <w:rPr>
          <w:color w:val="0070C0"/>
          <w:u w:val="single"/>
        </w:rPr>
        <w:fldChar w:fldCharType="separate"/>
      </w:r>
      <w:r w:rsidR="00D128A0" w:rsidRPr="00D128A0">
        <w:rPr>
          <w:color w:val="0070C0"/>
          <w:u w:val="single"/>
        </w:rPr>
        <w:t>Sensors &amp; Communication Protocols</w:t>
      </w:r>
      <w:r w:rsidR="009D7120" w:rsidRPr="00BA311D">
        <w:rPr>
          <w:color w:val="0070C0"/>
          <w:u w:val="single"/>
        </w:rPr>
        <w:fldChar w:fldCharType="end"/>
      </w:r>
      <w:r w:rsidRPr="00BA311D">
        <w:t xml:space="preserve">, the heart rate and GSR </w:t>
      </w:r>
      <w:r w:rsidR="009F635E" w:rsidRPr="00BA311D">
        <w:t xml:space="preserve">sensor </w:t>
      </w:r>
      <w:r w:rsidRPr="00BA311D">
        <w:t xml:space="preserve">will be connected </w:t>
      </w:r>
      <w:bookmarkEnd w:id="898"/>
      <w:r w:rsidR="009F635E" w:rsidRPr="00BA311D">
        <w:t xml:space="preserve">to </w:t>
      </w:r>
      <w:r w:rsidRPr="00BA311D">
        <w:t xml:space="preserve">a Pmod AD2 that uses </w:t>
      </w:r>
      <w:r w:rsidR="009F635E" w:rsidRPr="00BA311D">
        <w:t>I2C</w:t>
      </w:r>
      <w:r w:rsidR="009D7120" w:rsidRPr="00BA311D">
        <w:t>,</w:t>
      </w:r>
      <w:r w:rsidR="009F635E" w:rsidRPr="00BA311D">
        <w:t xml:space="preserve"> </w:t>
      </w:r>
      <w:r w:rsidRPr="00BA311D">
        <w:t xml:space="preserve">while the </w:t>
      </w:r>
      <w:r w:rsidR="00C76640" w:rsidRPr="00BA311D">
        <w:t>Pmod TC1</w:t>
      </w:r>
      <w:r w:rsidRPr="00BA311D">
        <w:t xml:space="preserve"> </w:t>
      </w:r>
      <w:r w:rsidR="009F635E" w:rsidRPr="00BA311D">
        <w:t xml:space="preserve">uses SPI and connects directly to the FPGA Pmod connectors. For the </w:t>
      </w:r>
      <w:r w:rsidR="009D7120" w:rsidRPr="00BA311D">
        <w:t>development board</w:t>
      </w:r>
      <w:r w:rsidR="009F635E" w:rsidRPr="00BA311D">
        <w:t xml:space="preserve"> to interface with sensors,</w:t>
      </w:r>
      <w:r w:rsidR="009D7120" w:rsidRPr="00BA311D">
        <w:t xml:space="preserve"> the Zynq-7000 must implement </w:t>
      </w:r>
      <w:r w:rsidR="009F635E" w:rsidRPr="00BA311D">
        <w:t xml:space="preserve">I2C and SPI </w:t>
      </w:r>
      <w:r w:rsidR="009D7120" w:rsidRPr="00BA311D">
        <w:t>interface</w:t>
      </w:r>
      <w:r w:rsidR="00C76640" w:rsidRPr="00BA311D">
        <w:t>s</w:t>
      </w:r>
      <w:r w:rsidR="009D7120" w:rsidRPr="00BA311D">
        <w:t>.</w:t>
      </w:r>
      <w:r w:rsidR="009F635E" w:rsidRPr="00BA311D">
        <w:t xml:space="preserve"> </w:t>
      </w:r>
      <w:r w:rsidR="00B24701" w:rsidRPr="00BA311D">
        <w:t>There are v</w:t>
      </w:r>
      <w:r w:rsidR="009F635E" w:rsidRPr="00BA311D">
        <w:t xml:space="preserve">arious </w:t>
      </w:r>
      <w:r w:rsidR="00B24701" w:rsidRPr="00BA311D">
        <w:t xml:space="preserve">implementations </w:t>
      </w:r>
      <w:r w:rsidR="009F635E" w:rsidRPr="00BA311D">
        <w:t xml:space="preserve">as each </w:t>
      </w:r>
      <w:r w:rsidR="00B24701" w:rsidRPr="00BA311D">
        <w:t xml:space="preserve">interface can be implemented </w:t>
      </w:r>
      <w:r w:rsidR="00C76640" w:rsidRPr="00BA311D">
        <w:t>via</w:t>
      </w:r>
      <w:r w:rsidR="00B24701" w:rsidRPr="00BA311D">
        <w:t xml:space="preserve"> the PS hard-IP or PL logic to implement controllers. Implementing</w:t>
      </w:r>
      <w:r w:rsidR="00585F7B" w:rsidRPr="00BA311D">
        <w:t xml:space="preserve"> the communication peripherals will allow the </w:t>
      </w:r>
      <w:r w:rsidR="00B24701" w:rsidRPr="00BA311D">
        <w:t>board</w:t>
      </w:r>
      <w:r w:rsidR="00585F7B" w:rsidRPr="00BA311D">
        <w:t xml:space="preserve"> to read data from the sensors and once the data is retrieved, the process</w:t>
      </w:r>
      <w:r w:rsidR="005E1874" w:rsidRPr="00BA311D">
        <w:t xml:space="preserve">ing can </w:t>
      </w:r>
      <w:r w:rsidR="00B24701" w:rsidRPr="00BA311D">
        <w:t>begin</w:t>
      </w:r>
      <w:r w:rsidR="005E1874" w:rsidRPr="00BA311D">
        <w:t>.</w:t>
      </w:r>
      <w:r w:rsidR="00585F7B" w:rsidRPr="00BA311D">
        <w:t xml:space="preserve"> </w:t>
      </w:r>
    </w:p>
    <w:p w14:paraId="0002CB2B" w14:textId="5D78BDCA" w:rsidR="00F17AA8" w:rsidRPr="00BA311D" w:rsidRDefault="00A259E3" w:rsidP="00F17AA8">
      <w:pPr>
        <w:pStyle w:val="Heading1"/>
        <w:numPr>
          <w:ilvl w:val="1"/>
          <w:numId w:val="2"/>
        </w:numPr>
        <w:tabs>
          <w:tab w:val="left" w:pos="1383"/>
        </w:tabs>
        <w:spacing w:before="0"/>
        <w:ind w:left="1081" w:hanging="361"/>
      </w:pPr>
      <w:bookmarkStart w:id="899" w:name="_Toc120907361"/>
      <w:r w:rsidRPr="00BA311D">
        <w:lastRenderedPageBreak/>
        <w:t xml:space="preserve">Software </w:t>
      </w:r>
      <w:r w:rsidR="00BF5A50" w:rsidRPr="00BA311D">
        <w:t>Flow</w:t>
      </w:r>
      <w:bookmarkEnd w:id="899"/>
    </w:p>
    <w:p w14:paraId="478E84E9" w14:textId="051366E5" w:rsidR="00F94AF7" w:rsidRPr="00BA311D" w:rsidRDefault="00F94AF7" w:rsidP="00F94AF7">
      <w:pPr>
        <w:pStyle w:val="BodyText"/>
        <w:spacing w:before="0"/>
        <w:rPr>
          <w:b/>
        </w:rPr>
      </w:pPr>
    </w:p>
    <w:p w14:paraId="54E35FC1" w14:textId="7A424BAC" w:rsidR="008E6EF1" w:rsidRPr="00BA311D" w:rsidRDefault="00E97FF3" w:rsidP="00E97FF3">
      <w:pPr>
        <w:pStyle w:val="BodyText"/>
        <w:spacing w:before="0" w:line="480" w:lineRule="auto"/>
        <w:ind w:left="792" w:right="864" w:firstLine="289"/>
        <w:jc w:val="both"/>
      </w:pPr>
      <w:r w:rsidRPr="00BA311D">
        <w:t xml:space="preserve">The following sections provide </w:t>
      </w:r>
      <w:r w:rsidR="007E767C" w:rsidRPr="00BA311D">
        <w:t>flowcharts and details</w:t>
      </w:r>
      <w:r w:rsidRPr="00BA311D">
        <w:t xml:space="preserve"> regarding the individual algorithms for each sensor</w:t>
      </w:r>
      <w:r w:rsidR="0031277E" w:rsidRPr="00BA311D">
        <w:t>. The software configured each of the sensors for the operating modes required for the biosensor project.</w:t>
      </w:r>
      <w:r w:rsidRPr="00BA311D">
        <w:t xml:space="preserve"> </w:t>
      </w:r>
    </w:p>
    <w:p w14:paraId="04461F84" w14:textId="49EF6C3E" w:rsidR="00F17AA8" w:rsidRPr="00BA311D" w:rsidRDefault="00F17AA8" w:rsidP="008E6EF1">
      <w:pPr>
        <w:pStyle w:val="ListParagraph"/>
        <w:numPr>
          <w:ilvl w:val="0"/>
          <w:numId w:val="17"/>
        </w:numPr>
        <w:tabs>
          <w:tab w:val="left" w:pos="1323"/>
        </w:tabs>
        <w:spacing w:line="480" w:lineRule="auto"/>
        <w:outlineLvl w:val="0"/>
        <w:rPr>
          <w:b/>
          <w:bCs/>
          <w:vanish/>
          <w:sz w:val="24"/>
          <w:szCs w:val="24"/>
        </w:rPr>
      </w:pPr>
      <w:bookmarkStart w:id="900" w:name="_Toc118481227"/>
      <w:bookmarkStart w:id="901" w:name="_Toc118483524"/>
      <w:bookmarkStart w:id="902" w:name="_Toc118483727"/>
      <w:bookmarkStart w:id="903" w:name="_Toc118483804"/>
      <w:bookmarkStart w:id="904" w:name="_Toc118484165"/>
      <w:bookmarkStart w:id="905" w:name="_Toc118816862"/>
      <w:bookmarkStart w:id="906" w:name="_Toc118816942"/>
      <w:bookmarkStart w:id="907" w:name="_Toc118817408"/>
      <w:bookmarkStart w:id="908" w:name="_Toc118817488"/>
      <w:bookmarkStart w:id="909" w:name="_Toc118817578"/>
      <w:bookmarkStart w:id="910" w:name="_Toc118818919"/>
      <w:bookmarkStart w:id="911" w:name="_Toc118900862"/>
      <w:bookmarkStart w:id="912" w:name="_Toc118900941"/>
      <w:bookmarkStart w:id="913" w:name="_Toc119513894"/>
      <w:bookmarkStart w:id="914" w:name="_Toc119514994"/>
      <w:bookmarkStart w:id="915" w:name="_Toc119515079"/>
      <w:bookmarkStart w:id="916" w:name="_Toc119515164"/>
      <w:bookmarkStart w:id="917" w:name="_Toc119515287"/>
      <w:bookmarkStart w:id="918" w:name="_Toc119577488"/>
      <w:bookmarkStart w:id="919" w:name="_Toc119579052"/>
      <w:bookmarkStart w:id="920" w:name="_Toc119580999"/>
      <w:bookmarkStart w:id="921" w:name="_Toc119683672"/>
      <w:bookmarkStart w:id="922" w:name="_Toc120635826"/>
      <w:bookmarkStart w:id="923" w:name="_Toc120637068"/>
      <w:bookmarkStart w:id="924" w:name="_Toc120641098"/>
      <w:bookmarkStart w:id="925" w:name="_Toc120704475"/>
      <w:bookmarkStart w:id="926" w:name="_Toc120781058"/>
      <w:bookmarkStart w:id="927" w:name="_Toc120839600"/>
      <w:bookmarkStart w:id="928" w:name="_Toc120882795"/>
      <w:bookmarkStart w:id="929" w:name="_Toc120882885"/>
      <w:bookmarkStart w:id="930" w:name="_Toc120882975"/>
      <w:bookmarkStart w:id="931" w:name="_Toc120899176"/>
      <w:bookmarkStart w:id="932" w:name="_Toc120905754"/>
      <w:bookmarkStart w:id="933" w:name="_Toc120905842"/>
      <w:bookmarkStart w:id="934" w:name="_Toc120906769"/>
      <w:bookmarkStart w:id="935" w:name="_Toc120906950"/>
      <w:bookmarkStart w:id="936" w:name="_Toc120907362"/>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14:paraId="09960E34" w14:textId="77777777" w:rsidR="00F17AA8" w:rsidRPr="00BA311D" w:rsidRDefault="00F17AA8" w:rsidP="008E6EF1">
      <w:pPr>
        <w:pStyle w:val="ListParagraph"/>
        <w:numPr>
          <w:ilvl w:val="0"/>
          <w:numId w:val="17"/>
        </w:numPr>
        <w:tabs>
          <w:tab w:val="left" w:pos="1323"/>
        </w:tabs>
        <w:spacing w:line="480" w:lineRule="auto"/>
        <w:outlineLvl w:val="0"/>
        <w:rPr>
          <w:b/>
          <w:bCs/>
          <w:vanish/>
          <w:sz w:val="24"/>
          <w:szCs w:val="24"/>
        </w:rPr>
      </w:pPr>
      <w:bookmarkStart w:id="937" w:name="_Toc118481228"/>
      <w:bookmarkStart w:id="938" w:name="_Toc118483525"/>
      <w:bookmarkStart w:id="939" w:name="_Toc118483728"/>
      <w:bookmarkStart w:id="940" w:name="_Toc118483805"/>
      <w:bookmarkStart w:id="941" w:name="_Toc118484166"/>
      <w:bookmarkStart w:id="942" w:name="_Toc118816863"/>
      <w:bookmarkStart w:id="943" w:name="_Toc118816943"/>
      <w:bookmarkStart w:id="944" w:name="_Toc118817409"/>
      <w:bookmarkStart w:id="945" w:name="_Toc118817489"/>
      <w:bookmarkStart w:id="946" w:name="_Toc118817579"/>
      <w:bookmarkStart w:id="947" w:name="_Toc118818920"/>
      <w:bookmarkStart w:id="948" w:name="_Toc118900863"/>
      <w:bookmarkStart w:id="949" w:name="_Toc118900942"/>
      <w:bookmarkStart w:id="950" w:name="_Toc119513895"/>
      <w:bookmarkStart w:id="951" w:name="_Toc119514995"/>
      <w:bookmarkStart w:id="952" w:name="_Toc119515080"/>
      <w:bookmarkStart w:id="953" w:name="_Toc119515165"/>
      <w:bookmarkStart w:id="954" w:name="_Toc119515288"/>
      <w:bookmarkStart w:id="955" w:name="_Toc119577489"/>
      <w:bookmarkStart w:id="956" w:name="_Toc119579053"/>
      <w:bookmarkStart w:id="957" w:name="_Toc119581000"/>
      <w:bookmarkStart w:id="958" w:name="_Toc119683673"/>
      <w:bookmarkStart w:id="959" w:name="_Toc120635827"/>
      <w:bookmarkStart w:id="960" w:name="_Toc120637069"/>
      <w:bookmarkStart w:id="961" w:name="_Toc120641099"/>
      <w:bookmarkStart w:id="962" w:name="_Toc120704476"/>
      <w:bookmarkStart w:id="963" w:name="_Toc120781059"/>
      <w:bookmarkStart w:id="964" w:name="_Toc120839601"/>
      <w:bookmarkStart w:id="965" w:name="_Toc120882796"/>
      <w:bookmarkStart w:id="966" w:name="_Toc120882886"/>
      <w:bookmarkStart w:id="967" w:name="_Toc120882976"/>
      <w:bookmarkStart w:id="968" w:name="_Toc120899177"/>
      <w:bookmarkStart w:id="969" w:name="_Toc120905755"/>
      <w:bookmarkStart w:id="970" w:name="_Toc120905843"/>
      <w:bookmarkStart w:id="971" w:name="_Toc120906770"/>
      <w:bookmarkStart w:id="972" w:name="_Toc120906951"/>
      <w:bookmarkStart w:id="973" w:name="_Toc120907363"/>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40250C44" w14:textId="77777777" w:rsidR="00F17AA8" w:rsidRPr="00BA311D" w:rsidRDefault="00F17AA8" w:rsidP="008E6EF1">
      <w:pPr>
        <w:pStyle w:val="ListParagraph"/>
        <w:numPr>
          <w:ilvl w:val="1"/>
          <w:numId w:val="17"/>
        </w:numPr>
        <w:tabs>
          <w:tab w:val="left" w:pos="1323"/>
        </w:tabs>
        <w:spacing w:line="480" w:lineRule="auto"/>
        <w:outlineLvl w:val="0"/>
        <w:rPr>
          <w:b/>
          <w:bCs/>
          <w:vanish/>
          <w:sz w:val="24"/>
          <w:szCs w:val="24"/>
        </w:rPr>
      </w:pPr>
      <w:bookmarkStart w:id="974" w:name="_Toc118481229"/>
      <w:bookmarkStart w:id="975" w:name="_Toc118483526"/>
      <w:bookmarkStart w:id="976" w:name="_Toc118483729"/>
      <w:bookmarkStart w:id="977" w:name="_Toc118483806"/>
      <w:bookmarkStart w:id="978" w:name="_Toc118484167"/>
      <w:bookmarkStart w:id="979" w:name="_Toc118816864"/>
      <w:bookmarkStart w:id="980" w:name="_Toc118816944"/>
      <w:bookmarkStart w:id="981" w:name="_Toc118817410"/>
      <w:bookmarkStart w:id="982" w:name="_Toc118817490"/>
      <w:bookmarkStart w:id="983" w:name="_Toc118817580"/>
      <w:bookmarkStart w:id="984" w:name="_Toc118818921"/>
      <w:bookmarkStart w:id="985" w:name="_Toc118900864"/>
      <w:bookmarkStart w:id="986" w:name="_Toc118900943"/>
      <w:bookmarkStart w:id="987" w:name="_Toc119513896"/>
      <w:bookmarkStart w:id="988" w:name="_Toc119514996"/>
      <w:bookmarkStart w:id="989" w:name="_Toc119515081"/>
      <w:bookmarkStart w:id="990" w:name="_Toc119515166"/>
      <w:bookmarkStart w:id="991" w:name="_Toc119515289"/>
      <w:bookmarkStart w:id="992" w:name="_Toc119577490"/>
      <w:bookmarkStart w:id="993" w:name="_Toc119579054"/>
      <w:bookmarkStart w:id="994" w:name="_Toc119581001"/>
      <w:bookmarkStart w:id="995" w:name="_Toc119683674"/>
      <w:bookmarkStart w:id="996" w:name="_Toc120635828"/>
      <w:bookmarkStart w:id="997" w:name="_Toc120637070"/>
      <w:bookmarkStart w:id="998" w:name="_Toc120641100"/>
      <w:bookmarkStart w:id="999" w:name="_Toc120704477"/>
      <w:bookmarkStart w:id="1000" w:name="_Toc120781060"/>
      <w:bookmarkStart w:id="1001" w:name="_Toc120839602"/>
      <w:bookmarkStart w:id="1002" w:name="_Toc120882797"/>
      <w:bookmarkStart w:id="1003" w:name="_Toc120882887"/>
      <w:bookmarkStart w:id="1004" w:name="_Toc120882977"/>
      <w:bookmarkStart w:id="1005" w:name="_Toc120899178"/>
      <w:bookmarkStart w:id="1006" w:name="_Toc120905756"/>
      <w:bookmarkStart w:id="1007" w:name="_Toc120905844"/>
      <w:bookmarkStart w:id="1008" w:name="_Toc120906771"/>
      <w:bookmarkStart w:id="1009" w:name="_Toc120906952"/>
      <w:bookmarkStart w:id="1010" w:name="_Toc120907364"/>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14:paraId="07A702EA" w14:textId="77777777" w:rsidR="00F17AA8" w:rsidRPr="00BA311D" w:rsidRDefault="00F17AA8" w:rsidP="008E6EF1">
      <w:pPr>
        <w:pStyle w:val="ListParagraph"/>
        <w:numPr>
          <w:ilvl w:val="1"/>
          <w:numId w:val="17"/>
        </w:numPr>
        <w:tabs>
          <w:tab w:val="left" w:pos="1323"/>
        </w:tabs>
        <w:spacing w:line="480" w:lineRule="auto"/>
        <w:outlineLvl w:val="0"/>
        <w:rPr>
          <w:b/>
          <w:bCs/>
          <w:vanish/>
          <w:sz w:val="24"/>
          <w:szCs w:val="24"/>
        </w:rPr>
      </w:pPr>
      <w:bookmarkStart w:id="1011" w:name="_Toc118481230"/>
      <w:bookmarkStart w:id="1012" w:name="_Toc118483527"/>
      <w:bookmarkStart w:id="1013" w:name="_Toc118483730"/>
      <w:bookmarkStart w:id="1014" w:name="_Toc118483807"/>
      <w:bookmarkStart w:id="1015" w:name="_Toc118484168"/>
      <w:bookmarkStart w:id="1016" w:name="_Toc118816865"/>
      <w:bookmarkStart w:id="1017" w:name="_Toc118816945"/>
      <w:bookmarkStart w:id="1018" w:name="_Toc118817411"/>
      <w:bookmarkStart w:id="1019" w:name="_Toc118817491"/>
      <w:bookmarkStart w:id="1020" w:name="_Toc118817581"/>
      <w:bookmarkStart w:id="1021" w:name="_Toc118818922"/>
      <w:bookmarkStart w:id="1022" w:name="_Toc118900865"/>
      <w:bookmarkStart w:id="1023" w:name="_Toc118900944"/>
      <w:bookmarkStart w:id="1024" w:name="_Toc119513897"/>
      <w:bookmarkStart w:id="1025" w:name="_Toc119514997"/>
      <w:bookmarkStart w:id="1026" w:name="_Toc119515082"/>
      <w:bookmarkStart w:id="1027" w:name="_Toc119515167"/>
      <w:bookmarkStart w:id="1028" w:name="_Toc119515290"/>
      <w:bookmarkStart w:id="1029" w:name="_Toc119577491"/>
      <w:bookmarkStart w:id="1030" w:name="_Toc119579055"/>
      <w:bookmarkStart w:id="1031" w:name="_Toc119581002"/>
      <w:bookmarkStart w:id="1032" w:name="_Toc119683675"/>
      <w:bookmarkStart w:id="1033" w:name="_Toc120635829"/>
      <w:bookmarkStart w:id="1034" w:name="_Toc120637071"/>
      <w:bookmarkStart w:id="1035" w:name="_Toc120641101"/>
      <w:bookmarkStart w:id="1036" w:name="_Toc120704478"/>
      <w:bookmarkStart w:id="1037" w:name="_Toc120781061"/>
      <w:bookmarkStart w:id="1038" w:name="_Toc120839603"/>
      <w:bookmarkStart w:id="1039" w:name="_Toc120882798"/>
      <w:bookmarkStart w:id="1040" w:name="_Toc120882888"/>
      <w:bookmarkStart w:id="1041" w:name="_Toc120882978"/>
      <w:bookmarkStart w:id="1042" w:name="_Toc120899179"/>
      <w:bookmarkStart w:id="1043" w:name="_Toc120905757"/>
      <w:bookmarkStart w:id="1044" w:name="_Toc120905845"/>
      <w:bookmarkStart w:id="1045" w:name="_Toc120906772"/>
      <w:bookmarkStart w:id="1046" w:name="_Toc120906953"/>
      <w:bookmarkStart w:id="1047" w:name="_Toc120907365"/>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14:paraId="60851D33" w14:textId="77777777" w:rsidR="00F17AA8" w:rsidRPr="00BA311D" w:rsidRDefault="00F17AA8" w:rsidP="008E6EF1">
      <w:pPr>
        <w:pStyle w:val="ListParagraph"/>
        <w:numPr>
          <w:ilvl w:val="1"/>
          <w:numId w:val="17"/>
        </w:numPr>
        <w:tabs>
          <w:tab w:val="left" w:pos="1323"/>
        </w:tabs>
        <w:spacing w:line="480" w:lineRule="auto"/>
        <w:outlineLvl w:val="0"/>
        <w:rPr>
          <w:b/>
          <w:bCs/>
          <w:vanish/>
          <w:sz w:val="24"/>
          <w:szCs w:val="24"/>
        </w:rPr>
      </w:pPr>
      <w:bookmarkStart w:id="1048" w:name="_Toc118481231"/>
      <w:bookmarkStart w:id="1049" w:name="_Toc118483528"/>
      <w:bookmarkStart w:id="1050" w:name="_Toc118483731"/>
      <w:bookmarkStart w:id="1051" w:name="_Toc118483808"/>
      <w:bookmarkStart w:id="1052" w:name="_Toc118484169"/>
      <w:bookmarkStart w:id="1053" w:name="_Toc118816866"/>
      <w:bookmarkStart w:id="1054" w:name="_Toc118816946"/>
      <w:bookmarkStart w:id="1055" w:name="_Toc118817412"/>
      <w:bookmarkStart w:id="1056" w:name="_Toc118817492"/>
      <w:bookmarkStart w:id="1057" w:name="_Toc118817582"/>
      <w:bookmarkStart w:id="1058" w:name="_Toc118818923"/>
      <w:bookmarkStart w:id="1059" w:name="_Toc118900866"/>
      <w:bookmarkStart w:id="1060" w:name="_Toc118900945"/>
      <w:bookmarkStart w:id="1061" w:name="_Toc119513898"/>
      <w:bookmarkStart w:id="1062" w:name="_Toc119514998"/>
      <w:bookmarkStart w:id="1063" w:name="_Toc119515083"/>
      <w:bookmarkStart w:id="1064" w:name="_Toc119515168"/>
      <w:bookmarkStart w:id="1065" w:name="_Toc119515291"/>
      <w:bookmarkStart w:id="1066" w:name="_Toc119577492"/>
      <w:bookmarkStart w:id="1067" w:name="_Toc119579056"/>
      <w:bookmarkStart w:id="1068" w:name="_Toc119581003"/>
      <w:bookmarkStart w:id="1069" w:name="_Toc119683676"/>
      <w:bookmarkStart w:id="1070" w:name="_Toc120635830"/>
      <w:bookmarkStart w:id="1071" w:name="_Toc120637072"/>
      <w:bookmarkStart w:id="1072" w:name="_Toc120641102"/>
      <w:bookmarkStart w:id="1073" w:name="_Toc120704479"/>
      <w:bookmarkStart w:id="1074" w:name="_Toc120781062"/>
      <w:bookmarkStart w:id="1075" w:name="_Toc120839604"/>
      <w:bookmarkStart w:id="1076" w:name="_Toc120882799"/>
      <w:bookmarkStart w:id="1077" w:name="_Toc120882889"/>
      <w:bookmarkStart w:id="1078" w:name="_Toc120882979"/>
      <w:bookmarkStart w:id="1079" w:name="_Toc120899180"/>
      <w:bookmarkStart w:id="1080" w:name="_Toc120905758"/>
      <w:bookmarkStart w:id="1081" w:name="_Toc120905846"/>
      <w:bookmarkStart w:id="1082" w:name="_Toc120906773"/>
      <w:bookmarkStart w:id="1083" w:name="_Toc120906954"/>
      <w:bookmarkStart w:id="1084" w:name="_Toc120907366"/>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18C751C7" w14:textId="1D3B7BEA" w:rsidR="00F17AA8" w:rsidRPr="00BA311D" w:rsidRDefault="00F17AA8" w:rsidP="00F02F90">
      <w:pPr>
        <w:pStyle w:val="Heading1"/>
        <w:numPr>
          <w:ilvl w:val="2"/>
          <w:numId w:val="17"/>
        </w:numPr>
        <w:tabs>
          <w:tab w:val="left" w:pos="1323"/>
        </w:tabs>
        <w:spacing w:line="480" w:lineRule="auto"/>
      </w:pPr>
      <w:bookmarkStart w:id="1085" w:name="_Toc120907367"/>
      <w:r w:rsidRPr="00BA311D">
        <w:t>Heart Rate</w:t>
      </w:r>
      <w:bookmarkEnd w:id="1085"/>
    </w:p>
    <w:p w14:paraId="5E03AFE3" w14:textId="102B4B32" w:rsidR="00661676" w:rsidRPr="00BA311D" w:rsidRDefault="00C76640" w:rsidP="00CB6E4F">
      <w:pPr>
        <w:pStyle w:val="BodyText"/>
        <w:spacing w:before="0" w:line="480" w:lineRule="auto"/>
        <w:ind w:left="792" w:right="864" w:firstLine="432"/>
        <w:jc w:val="both"/>
      </w:pPr>
      <w:r w:rsidRPr="00BA311D">
        <w:fldChar w:fldCharType="begin"/>
      </w:r>
      <w:r w:rsidRPr="00BA311D">
        <w:instrText xml:space="preserve"> REF _Ref118917698 \h  \* MERGEFORMAT </w:instrText>
      </w:r>
      <w:r w:rsidRPr="00BA311D">
        <w:fldChar w:fldCharType="separate"/>
      </w:r>
      <w:r w:rsidR="00D128A0" w:rsidRPr="00BA311D">
        <w:t xml:space="preserve">Figure </w:t>
      </w:r>
      <w:r w:rsidR="00D128A0" w:rsidRPr="00D128A0">
        <w:rPr>
          <w:noProof/>
          <w:color w:val="0070C0"/>
        </w:rPr>
        <w:t>19</w:t>
      </w:r>
      <w:r w:rsidRPr="00BA311D">
        <w:fldChar w:fldCharType="end"/>
      </w:r>
      <w:r w:rsidR="00661676" w:rsidRPr="00BA311D">
        <w:t xml:space="preserve"> shows a flow-chart of </w:t>
      </w:r>
      <w:r w:rsidRPr="00BA311D">
        <w:t>the BPM algorithm</w:t>
      </w:r>
      <w:r w:rsidR="00661676" w:rsidRPr="00BA311D">
        <w:t>;</w:t>
      </w:r>
      <w:r w:rsidRPr="00BA311D">
        <w:t xml:space="preserve"> the signal processing performed on the ADC samples to isolate the pulses and detect peaks or rising edges</w:t>
      </w:r>
      <w:r w:rsidR="00CB6E4F" w:rsidRPr="00BA311D">
        <w:t xml:space="preserve">. </w:t>
      </w:r>
      <w:r w:rsidR="007E767C" w:rsidRPr="00BA311D">
        <w:t xml:space="preserve">To </w:t>
      </w:r>
      <w:r w:rsidR="00582575" w:rsidRPr="00BA311D">
        <w:t>interface with</w:t>
      </w:r>
      <w:r w:rsidR="007E767C" w:rsidRPr="00BA311D">
        <w:t xml:space="preserve"> biosensor, the Pmod must be initialized, configured to read </w:t>
      </w:r>
      <w:r w:rsidR="00582575" w:rsidRPr="00BA311D">
        <w:t xml:space="preserve">from </w:t>
      </w:r>
      <w:r w:rsidR="007E767C" w:rsidRPr="00BA311D">
        <w:t>channel 1, start ADC conversion, filter signal</w:t>
      </w:r>
      <w:r w:rsidR="00582575" w:rsidRPr="00BA311D">
        <w:t xml:space="preserve"> and calculate BPM. T</w:t>
      </w:r>
      <w:r w:rsidR="00255A6A" w:rsidRPr="00BA311D">
        <w:t>he</w:t>
      </w:r>
      <w:r w:rsidR="00661676" w:rsidRPr="00BA311D">
        <w:t xml:space="preserve"> I2C sensor reading is a 16-bit value, </w:t>
      </w:r>
      <w:r w:rsidR="00255A6A" w:rsidRPr="00BA311D">
        <w:t>but only</w:t>
      </w:r>
      <w:r w:rsidR="00C216C3" w:rsidRPr="00BA311D">
        <w:t xml:space="preserve"> the</w:t>
      </w:r>
      <w:r w:rsidR="00255A6A" w:rsidRPr="00BA311D">
        <w:t xml:space="preserve"> </w:t>
      </w:r>
      <w:r w:rsidR="00516D27" w:rsidRPr="00BA311D">
        <w:t>LSB</w:t>
      </w:r>
      <w:r w:rsidR="00255A6A" w:rsidRPr="00BA311D">
        <w:t xml:space="preserve"> 12-bit</w:t>
      </w:r>
      <w:r w:rsidR="00503550" w:rsidRPr="00BA311D">
        <w:t>s</w:t>
      </w:r>
      <w:r w:rsidR="00255A6A" w:rsidRPr="00BA311D">
        <w:t xml:space="preserve"> are </w:t>
      </w:r>
      <w:r w:rsidR="00661676" w:rsidRPr="00BA311D">
        <w:t>valid. A 0xFFF mask is used to preserve 12-bits from the ADC conversion.</w:t>
      </w:r>
    </w:p>
    <w:p w14:paraId="1F874320" w14:textId="02F87F27" w:rsidR="00440B3A" w:rsidRPr="00BA311D" w:rsidRDefault="00582575" w:rsidP="00582575">
      <w:pPr>
        <w:pStyle w:val="BodyText"/>
        <w:spacing w:before="0" w:line="480" w:lineRule="auto"/>
        <w:ind w:left="792" w:right="864" w:firstLine="432"/>
        <w:jc w:val="both"/>
      </w:pPr>
      <w:r w:rsidRPr="00BA311D">
        <w:t xml:space="preserve">To </w:t>
      </w:r>
      <w:r w:rsidR="00661676" w:rsidRPr="00BA311D">
        <w:t>determine</w:t>
      </w:r>
      <w:r w:rsidRPr="00BA311D">
        <w:t xml:space="preserve"> the DC</w:t>
      </w:r>
      <w:r w:rsidR="00661676" w:rsidRPr="00BA311D">
        <w:t xml:space="preserve"> average of </w:t>
      </w:r>
      <w:r w:rsidRPr="00BA311D">
        <w:t xml:space="preserve">the ECG signal, </w:t>
      </w:r>
      <w:r w:rsidR="00503550" w:rsidRPr="00BA311D">
        <w:t xml:space="preserve">a moving average filter was used that behaves as a lowpass filter. </w:t>
      </w:r>
      <w:r w:rsidR="0040091D" w:rsidRPr="00BA311D">
        <w:t>The high frequency content is of interest</w:t>
      </w:r>
      <w:r w:rsidR="00661676" w:rsidRPr="00BA311D">
        <w:t xml:space="preserve">, </w:t>
      </w:r>
      <w:r w:rsidR="0040091D" w:rsidRPr="00BA311D">
        <w:t xml:space="preserve">so by using the moving average result, it </w:t>
      </w:r>
      <w:r w:rsidR="00661676" w:rsidRPr="00BA311D">
        <w:t xml:space="preserve">is </w:t>
      </w:r>
      <w:r w:rsidR="0040091D" w:rsidRPr="00BA311D">
        <w:t xml:space="preserve">used as a threshold to </w:t>
      </w:r>
      <w:r w:rsidR="00661676" w:rsidRPr="00BA311D">
        <w:t>determine the rising-edge of the QRS complex</w:t>
      </w:r>
      <w:r w:rsidR="0040091D" w:rsidRPr="00BA311D">
        <w:t xml:space="preserve">. </w:t>
      </w:r>
      <w:r w:rsidR="00EC6394" w:rsidRPr="00BA311D">
        <w:t>In an ECG signal, the pulse or peak is the highest value or point in the signal. By looking at the digital value or voltage representation, the moving average</w:t>
      </w:r>
      <w:r w:rsidR="00440B3A" w:rsidRPr="00BA311D">
        <w:t xml:space="preserve"> can easily be used in a conditional statement for filtering by comparing the ADC conversion with moving average. During implementation, it was noticed that simply detecting rising edges it was not efficient enough.</w:t>
      </w:r>
    </w:p>
    <w:p w14:paraId="29371EAC" w14:textId="0E859099" w:rsidR="000811FE" w:rsidRPr="00BA311D" w:rsidRDefault="00D90C5C" w:rsidP="00251227">
      <w:pPr>
        <w:pStyle w:val="BodyText"/>
        <w:spacing w:before="0" w:line="480" w:lineRule="auto"/>
        <w:ind w:left="792" w:right="864" w:firstLine="432"/>
        <w:jc w:val="both"/>
      </w:pPr>
      <w:r w:rsidRPr="00BA311D">
        <w:t>The ECG rising-edge is detected b</w:t>
      </w:r>
      <w:r w:rsidR="00022884" w:rsidRPr="00BA311D">
        <w:t>y</w:t>
      </w:r>
      <w:r w:rsidR="002343C6" w:rsidRPr="00BA311D">
        <w:t xml:space="preserve"> </w:t>
      </w:r>
      <w:r w:rsidR="00CB6E4F" w:rsidRPr="00BA311D">
        <w:t>thresholding</w:t>
      </w:r>
      <w:r w:rsidR="002343C6" w:rsidRPr="00BA311D">
        <w:t xml:space="preserve"> </w:t>
      </w:r>
      <w:r w:rsidRPr="00BA311D">
        <w:t xml:space="preserve">ADC </w:t>
      </w:r>
      <w:r w:rsidR="002343C6" w:rsidRPr="00BA311D">
        <w:t>samples with moving average and checking that previous ADC sample is below the threshold.</w:t>
      </w:r>
      <w:r w:rsidR="005304B9" w:rsidRPr="00BA311D">
        <w:t xml:space="preserve"> </w:t>
      </w:r>
      <w:r w:rsidR="007440A0" w:rsidRPr="00BA311D">
        <w:t>After detecting two rising edges</w:t>
      </w:r>
      <w:r w:rsidR="002C233B" w:rsidRPr="00BA311D">
        <w:t xml:space="preserve"> or pulses</w:t>
      </w:r>
      <w:r w:rsidR="007440A0" w:rsidRPr="00BA311D">
        <w:t xml:space="preserve">, BPM can be calculated by dividing 60 with </w:t>
      </w:r>
      <w:r w:rsidR="007440A0" w:rsidRPr="00BA311D">
        <w:lastRenderedPageBreak/>
        <w:t>the elapsed time between those two pulses</w:t>
      </w:r>
      <w:r w:rsidRPr="00BA311D">
        <w:t xml:space="preserve"> (BPM = 60/elapsed_time)</w:t>
      </w:r>
      <w:r w:rsidR="007440A0" w:rsidRPr="00BA311D">
        <w:t xml:space="preserve">. This can further be improved by adding </w:t>
      </w:r>
      <w:r w:rsidR="00983485" w:rsidRPr="00BA311D">
        <w:t>another</w:t>
      </w:r>
      <w:r w:rsidR="007440A0" w:rsidRPr="00BA311D">
        <w:t xml:space="preserve"> conditional logic to </w:t>
      </w:r>
      <w:r w:rsidR="002C233B" w:rsidRPr="00BA311D">
        <w:t>filter</w:t>
      </w:r>
      <w:r w:rsidR="007440A0" w:rsidRPr="00BA311D">
        <w:t xml:space="preserve"> </w:t>
      </w:r>
      <w:r w:rsidRPr="00BA311D">
        <w:t xml:space="preserve">any </w:t>
      </w:r>
      <w:r w:rsidR="007440A0" w:rsidRPr="00BA311D">
        <w:t>elapsed time</w:t>
      </w:r>
      <w:r w:rsidRPr="00BA311D">
        <w:t xml:space="preserve"> calculation</w:t>
      </w:r>
      <w:r w:rsidR="007440A0" w:rsidRPr="00BA311D">
        <w:t xml:space="preserve"> </w:t>
      </w:r>
      <w:r w:rsidRPr="00BA311D">
        <w:t>less</w:t>
      </w:r>
      <w:r w:rsidR="007440A0" w:rsidRPr="00BA311D">
        <w:t xml:space="preserve"> than 0.4 seconds</w:t>
      </w:r>
      <w:r w:rsidR="002C233B" w:rsidRPr="00BA311D">
        <w:t xml:space="preserve">. An elapsed time </w:t>
      </w:r>
      <w:r w:rsidR="00251227" w:rsidRPr="00BA311D">
        <w:t>of less</w:t>
      </w:r>
      <w:r w:rsidR="002C233B" w:rsidRPr="00BA311D">
        <w:t xml:space="preserve"> than 0.4 seconds results</w:t>
      </w:r>
      <w:r w:rsidR="007440A0" w:rsidRPr="00BA311D">
        <w:t xml:space="preserve"> </w:t>
      </w:r>
      <w:r w:rsidR="002C233B" w:rsidRPr="00BA311D">
        <w:t xml:space="preserve">in a </w:t>
      </w:r>
      <w:r w:rsidR="007440A0" w:rsidRPr="00BA311D">
        <w:t>BPM</w:t>
      </w:r>
      <w:r w:rsidR="00022884" w:rsidRPr="00BA311D">
        <w:t xml:space="preserve"> </w:t>
      </w:r>
      <w:r w:rsidR="002C233B" w:rsidRPr="00BA311D">
        <w:t>greater than</w:t>
      </w:r>
      <w:r w:rsidR="00022884" w:rsidRPr="00BA311D">
        <w:t xml:space="preserve"> </w:t>
      </w:r>
      <w:r w:rsidR="007440A0" w:rsidRPr="00BA311D">
        <w:t>150</w:t>
      </w:r>
      <w:r w:rsidR="002C233B" w:rsidRPr="00BA311D">
        <w:t>, which is not of interest to have such range</w:t>
      </w:r>
      <w:r w:rsidR="007440A0" w:rsidRPr="00BA311D">
        <w:t>.</w:t>
      </w:r>
      <w:r w:rsidR="002C233B" w:rsidRPr="00BA311D">
        <w:t xml:space="preserve"> MATLAB was used to threshold the ECG signal more appropriately by using a histogram, </w:t>
      </w:r>
      <w:r w:rsidR="00757B8A" w:rsidRPr="00BA311D">
        <w:t>more details</w:t>
      </w:r>
      <w:r w:rsidR="002C233B" w:rsidRPr="00BA311D">
        <w:t xml:space="preserve"> in </w:t>
      </w:r>
      <w:r w:rsidR="00251227" w:rsidRPr="00BA311D">
        <w:rPr>
          <w:color w:val="0070C0"/>
          <w:u w:val="single"/>
        </w:rPr>
        <w:fldChar w:fldCharType="begin"/>
      </w:r>
      <w:r w:rsidR="00251227" w:rsidRPr="00BA311D">
        <w:rPr>
          <w:color w:val="0070C0"/>
          <w:u w:val="single"/>
        </w:rPr>
        <w:instrText xml:space="preserve"> REF _Ref120727691 \r \h  \* MERGEFORMAT </w:instrText>
      </w:r>
      <w:r w:rsidR="00251227" w:rsidRPr="00BA311D">
        <w:rPr>
          <w:color w:val="0070C0"/>
          <w:u w:val="single"/>
        </w:rPr>
      </w:r>
      <w:r w:rsidR="00251227" w:rsidRPr="00BA311D">
        <w:rPr>
          <w:color w:val="0070C0"/>
          <w:u w:val="single"/>
        </w:rPr>
        <w:fldChar w:fldCharType="separate"/>
      </w:r>
      <w:r w:rsidR="00D128A0">
        <w:rPr>
          <w:color w:val="0070C0"/>
          <w:u w:val="single"/>
        </w:rPr>
        <w:t>4.1</w:t>
      </w:r>
      <w:r w:rsidR="00251227" w:rsidRPr="00BA311D">
        <w:rPr>
          <w:color w:val="0070C0"/>
          <w:u w:val="single"/>
        </w:rPr>
        <w:fldChar w:fldCharType="end"/>
      </w:r>
      <w:r w:rsidR="002C233B" w:rsidRPr="00BA311D">
        <w:t>.</w:t>
      </w:r>
    </w:p>
    <w:p w14:paraId="528168CD" w14:textId="624FD4A5" w:rsidR="00D806B1" w:rsidRPr="00BA311D" w:rsidRDefault="00D806B1" w:rsidP="000F5350">
      <w:pPr>
        <w:pStyle w:val="BodyText"/>
        <w:spacing w:before="0" w:line="480" w:lineRule="auto"/>
        <w:ind w:right="864"/>
        <w:rPr>
          <w:b/>
          <w:bCs/>
        </w:rPr>
      </w:pPr>
      <w:r w:rsidRPr="00BA311D">
        <w:rPr>
          <w:b/>
          <w:bCs/>
          <w:noProof/>
        </w:rPr>
        <w:drawing>
          <wp:inline distT="0" distB="0" distL="0" distR="0" wp14:anchorId="2B9DB47B" wp14:editId="730C5A6E">
            <wp:extent cx="6141720" cy="44771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9558" cy="4490112"/>
                    </a:xfrm>
                    <a:prstGeom prst="rect">
                      <a:avLst/>
                    </a:prstGeom>
                  </pic:spPr>
                </pic:pic>
              </a:graphicData>
            </a:graphic>
          </wp:inline>
        </w:drawing>
      </w:r>
    </w:p>
    <w:p w14:paraId="2E369FEC" w14:textId="6E02CEF0" w:rsidR="00FD0F53" w:rsidRPr="00BA311D" w:rsidRDefault="00FD0F53" w:rsidP="00EC71A8">
      <w:pPr>
        <w:pStyle w:val="Caption"/>
        <w:jc w:val="center"/>
        <w:rPr>
          <w:sz w:val="24"/>
          <w:szCs w:val="24"/>
        </w:rPr>
      </w:pPr>
      <w:bookmarkStart w:id="1086" w:name="_Ref118917698"/>
      <w:bookmarkStart w:id="1087" w:name="_Toc120907435"/>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19</w:t>
      </w:r>
      <w:r w:rsidRPr="00BA311D">
        <w:rPr>
          <w:noProof/>
          <w:sz w:val="24"/>
          <w:szCs w:val="24"/>
        </w:rPr>
        <w:fldChar w:fldCharType="end"/>
      </w:r>
      <w:bookmarkEnd w:id="1086"/>
      <w:r w:rsidRPr="00BA311D">
        <w:rPr>
          <w:sz w:val="24"/>
          <w:szCs w:val="24"/>
        </w:rPr>
        <w:t>. Pulse Sensor using Pmod AD2 Flowchart</w:t>
      </w:r>
      <w:bookmarkEnd w:id="1087"/>
    </w:p>
    <w:p w14:paraId="7D32A2B4" w14:textId="1A98D671" w:rsidR="00844CFE" w:rsidRPr="00BA311D" w:rsidRDefault="00844CFE" w:rsidP="00844CFE">
      <w:pPr>
        <w:rPr>
          <w:sz w:val="24"/>
          <w:szCs w:val="24"/>
        </w:rPr>
      </w:pPr>
    </w:p>
    <w:p w14:paraId="74677B0C" w14:textId="52677E04" w:rsidR="00844CFE" w:rsidRPr="00BA311D" w:rsidRDefault="00844CFE" w:rsidP="00844CFE">
      <w:pPr>
        <w:rPr>
          <w:sz w:val="24"/>
          <w:szCs w:val="24"/>
        </w:rPr>
      </w:pPr>
    </w:p>
    <w:p w14:paraId="675A3E89" w14:textId="7B61E041" w:rsidR="00844CFE" w:rsidRPr="00BA311D" w:rsidRDefault="00844CFE" w:rsidP="00844CFE">
      <w:pPr>
        <w:rPr>
          <w:sz w:val="24"/>
          <w:szCs w:val="24"/>
        </w:rPr>
      </w:pPr>
    </w:p>
    <w:p w14:paraId="74E525E8" w14:textId="4FB03857" w:rsidR="00844CFE" w:rsidRPr="00BA311D" w:rsidRDefault="00844CFE" w:rsidP="00844CFE">
      <w:pPr>
        <w:rPr>
          <w:sz w:val="24"/>
          <w:szCs w:val="24"/>
        </w:rPr>
      </w:pPr>
    </w:p>
    <w:p w14:paraId="366E5346" w14:textId="7487154E" w:rsidR="00844CFE" w:rsidRPr="00BA311D" w:rsidRDefault="00844CFE" w:rsidP="00844CFE">
      <w:pPr>
        <w:rPr>
          <w:sz w:val="24"/>
          <w:szCs w:val="24"/>
        </w:rPr>
      </w:pPr>
    </w:p>
    <w:p w14:paraId="7D493C1B" w14:textId="7C155323" w:rsidR="00844CFE" w:rsidRPr="00BA311D" w:rsidRDefault="00844CFE" w:rsidP="00844CFE">
      <w:pPr>
        <w:rPr>
          <w:sz w:val="24"/>
          <w:szCs w:val="24"/>
        </w:rPr>
      </w:pPr>
    </w:p>
    <w:p w14:paraId="592364CB" w14:textId="77777777" w:rsidR="00844CFE" w:rsidRPr="00BA311D" w:rsidRDefault="00844CFE" w:rsidP="00844CFE">
      <w:pPr>
        <w:rPr>
          <w:sz w:val="24"/>
          <w:szCs w:val="24"/>
        </w:rPr>
      </w:pPr>
    </w:p>
    <w:p w14:paraId="078EE05B" w14:textId="106CC933" w:rsidR="00F17AA8" w:rsidRPr="00BA311D" w:rsidRDefault="00F17AA8" w:rsidP="00F17AA8">
      <w:pPr>
        <w:pStyle w:val="Heading1"/>
        <w:numPr>
          <w:ilvl w:val="2"/>
          <w:numId w:val="17"/>
        </w:numPr>
        <w:tabs>
          <w:tab w:val="left" w:pos="1323"/>
        </w:tabs>
        <w:spacing w:before="0"/>
      </w:pPr>
      <w:bookmarkStart w:id="1088" w:name="_Toc120907368"/>
      <w:r w:rsidRPr="00BA311D">
        <w:t>GSR</w:t>
      </w:r>
      <w:bookmarkEnd w:id="1088"/>
    </w:p>
    <w:p w14:paraId="0F41A827" w14:textId="412CFB88" w:rsidR="00F17AA8" w:rsidRPr="00BA311D" w:rsidRDefault="00F17AA8" w:rsidP="00F17AA8">
      <w:pPr>
        <w:pStyle w:val="Heading1"/>
        <w:tabs>
          <w:tab w:val="left" w:pos="1323"/>
        </w:tabs>
        <w:spacing w:before="0"/>
        <w:ind w:left="1224" w:firstLine="0"/>
      </w:pPr>
    </w:p>
    <w:p w14:paraId="74B84B46" w14:textId="75A20AAA" w:rsidR="00C04D4B" w:rsidRPr="00BA311D" w:rsidRDefault="005304B9" w:rsidP="00F27146">
      <w:pPr>
        <w:pStyle w:val="BodyText"/>
        <w:spacing w:before="0" w:line="480" w:lineRule="auto"/>
        <w:ind w:left="792" w:right="864" w:firstLine="432"/>
        <w:jc w:val="both"/>
      </w:pPr>
      <w:r w:rsidRPr="00BA311D">
        <w:fldChar w:fldCharType="begin"/>
      </w:r>
      <w:r w:rsidRPr="00BA311D">
        <w:instrText xml:space="preserve"> REF _Ref120028390 \h  \* MERGEFORMAT </w:instrText>
      </w:r>
      <w:r w:rsidRPr="00BA311D">
        <w:fldChar w:fldCharType="separate"/>
      </w:r>
      <w:r w:rsidR="00D128A0" w:rsidRPr="00BA311D">
        <w:t xml:space="preserve">Figure </w:t>
      </w:r>
      <w:r w:rsidR="00D128A0" w:rsidRPr="00D128A0">
        <w:rPr>
          <w:noProof/>
          <w:color w:val="0070C0"/>
        </w:rPr>
        <w:t>20</w:t>
      </w:r>
      <w:r w:rsidRPr="00BA311D">
        <w:fldChar w:fldCharType="end"/>
      </w:r>
      <w:r w:rsidRPr="00BA311D">
        <w:t xml:space="preserve"> illustrates</w:t>
      </w:r>
      <w:r w:rsidR="005543B1" w:rsidRPr="00BA311D">
        <w:t xml:space="preserve"> </w:t>
      </w:r>
      <w:r w:rsidRPr="00BA311D">
        <w:t>a flow-chart of the</w:t>
      </w:r>
      <w:r w:rsidR="005543B1" w:rsidRPr="00BA311D">
        <w:t xml:space="preserve"> GSR algorithm</w:t>
      </w:r>
      <w:r w:rsidRPr="00BA311D">
        <w:t>;</w:t>
      </w:r>
      <w:r w:rsidR="005543B1" w:rsidRPr="00BA311D">
        <w:t xml:space="preserve"> the Pmod ADC samples </w:t>
      </w:r>
      <w:r w:rsidR="00251227" w:rsidRPr="00BA311D">
        <w:t>are</w:t>
      </w:r>
      <w:r w:rsidR="005543B1" w:rsidRPr="00BA311D">
        <w:t xml:space="preserve"> converted to voltage</w:t>
      </w:r>
      <w:r w:rsidR="00B664A0" w:rsidRPr="00BA311D">
        <w:t xml:space="preserve"> and </w:t>
      </w:r>
      <w:r w:rsidR="005543B1" w:rsidRPr="00BA311D">
        <w:t xml:space="preserve">then resistance </w:t>
      </w:r>
      <w:r w:rsidR="00CB6E4F" w:rsidRPr="00BA311D">
        <w:t>is</w:t>
      </w:r>
      <w:r w:rsidR="005543B1" w:rsidRPr="00BA311D">
        <w:t xml:space="preserve"> calculated</w:t>
      </w:r>
      <w:r w:rsidR="00B664A0" w:rsidRPr="00BA311D">
        <w:t xml:space="preserve"> to determine conductance</w:t>
      </w:r>
      <w:r w:rsidR="00997710" w:rsidRPr="00BA311D">
        <w:t>. To</w:t>
      </w:r>
      <w:r w:rsidR="00B53B68" w:rsidRPr="00BA311D">
        <w:t xml:space="preserve"> calculate skin resistance, the calculation needs to be interpolated </w:t>
      </w:r>
      <w:r w:rsidR="009A1EB3" w:rsidRPr="00BA311D">
        <w:t>using</w:t>
      </w:r>
      <w:r w:rsidR="00B53B68" w:rsidRPr="00BA311D">
        <w:t xml:space="preserve"> two voltages </w:t>
      </w:r>
      <w:r w:rsidR="003C7494" w:rsidRPr="00BA311D">
        <w:t>from</w:t>
      </w:r>
      <w:r w:rsidR="005A485C" w:rsidRPr="00BA311D">
        <w:t xml:space="preserve"> </w:t>
      </w:r>
      <w:r w:rsidR="005A485C" w:rsidRPr="00BA311D">
        <w:fldChar w:fldCharType="begin"/>
      </w:r>
      <w:r w:rsidR="005A485C" w:rsidRPr="00BA311D">
        <w:instrText xml:space="preserve"> REF _Ref120899528 \h </w:instrText>
      </w:r>
      <w:r w:rsidR="00BA311D" w:rsidRPr="00BA311D">
        <w:instrText xml:space="preserve"> \* MERGEFORMAT </w:instrText>
      </w:r>
      <w:r w:rsidR="005A485C" w:rsidRPr="00BA311D">
        <w:fldChar w:fldCharType="separate"/>
      </w:r>
      <w:r w:rsidR="00D128A0" w:rsidRPr="00BA311D">
        <w:t xml:space="preserve">Figure </w:t>
      </w:r>
      <w:r w:rsidR="00D128A0">
        <w:rPr>
          <w:noProof/>
        </w:rPr>
        <w:t>41</w:t>
      </w:r>
      <w:r w:rsidR="005A485C" w:rsidRPr="00BA311D">
        <w:fldChar w:fldCharType="end"/>
      </w:r>
      <w:r w:rsidR="005A485C" w:rsidRPr="00BA311D">
        <w:t xml:space="preserve"> ,</w:t>
      </w:r>
      <w:r w:rsidR="003C7494" w:rsidRPr="00BA311D">
        <w:t xml:space="preserve"> that is from</w:t>
      </w:r>
      <w:r w:rsidR="008C0688" w:rsidRPr="00BA311D">
        <w:t xml:space="preserve"> previous research</w:t>
      </w:r>
      <w:r w:rsidR="00B53B68" w:rsidRPr="00BA311D">
        <w:rPr>
          <w:color w:val="FFFFFF" w:themeColor="background1"/>
        </w:rPr>
        <w:t xml:space="preserve"> </w:t>
      </w:r>
      <w:r w:rsidR="00997710" w:rsidRPr="00BA311D">
        <w:rPr>
          <w:rStyle w:val="EndnoteReference"/>
          <w:spacing w:val="-4"/>
        </w:rPr>
        <w:t>[</w:t>
      </w:r>
      <w:r w:rsidR="00997710" w:rsidRPr="00BA311D">
        <w:rPr>
          <w:rStyle w:val="EndnoteReference"/>
          <w:spacing w:val="-4"/>
        </w:rPr>
        <w:endnoteReference w:id="33"/>
      </w:r>
      <w:r w:rsidR="00997710" w:rsidRPr="00BA311D">
        <w:rPr>
          <w:rStyle w:val="EndnoteReference"/>
          <w:spacing w:val="-4"/>
        </w:rPr>
        <w:t>]</w:t>
      </w:r>
      <w:r w:rsidR="00B53B68" w:rsidRPr="00BA311D">
        <w:t xml:space="preserve"> </w:t>
      </w:r>
      <w:r w:rsidR="00653462" w:rsidRPr="00BA311D">
        <w:t>and</w:t>
      </w:r>
      <w:r w:rsidR="00B53B68" w:rsidRPr="00BA311D">
        <w:t xml:space="preserve"> used the same sensor</w:t>
      </w:r>
      <w:r w:rsidR="009A1EB3" w:rsidRPr="00BA311D">
        <w:t>.</w:t>
      </w:r>
      <w:r w:rsidR="00653462" w:rsidRPr="00BA311D">
        <w:t xml:space="preserve"> The voltage and resistance relationship are not linear since each voltage range increments by different resistances. </w:t>
      </w:r>
      <w:r w:rsidR="00B81618" w:rsidRPr="00BA311D">
        <w:t xml:space="preserve">MATLAB was used to determine the incremental resistance of each voltage range, more details in </w:t>
      </w:r>
      <w:r w:rsidR="00B81618" w:rsidRPr="00BA311D">
        <w:rPr>
          <w:color w:val="0070C0"/>
          <w:u w:val="single"/>
        </w:rPr>
        <w:fldChar w:fldCharType="begin"/>
      </w:r>
      <w:r w:rsidR="00B81618" w:rsidRPr="00BA311D">
        <w:rPr>
          <w:color w:val="0070C0"/>
          <w:u w:val="single"/>
        </w:rPr>
        <w:instrText xml:space="preserve"> REF _Ref120886255 \r \h  \* MERGEFORMAT </w:instrText>
      </w:r>
      <w:r w:rsidR="00B81618" w:rsidRPr="00BA311D">
        <w:rPr>
          <w:color w:val="0070C0"/>
          <w:u w:val="single"/>
        </w:rPr>
      </w:r>
      <w:r w:rsidR="00B81618" w:rsidRPr="00BA311D">
        <w:rPr>
          <w:color w:val="0070C0"/>
          <w:u w:val="single"/>
        </w:rPr>
        <w:fldChar w:fldCharType="separate"/>
      </w:r>
      <w:r w:rsidR="00D128A0">
        <w:rPr>
          <w:color w:val="0070C0"/>
          <w:u w:val="single"/>
        </w:rPr>
        <w:t>4.3</w:t>
      </w:r>
      <w:r w:rsidR="00B81618" w:rsidRPr="00BA311D">
        <w:rPr>
          <w:color w:val="0070C0"/>
          <w:u w:val="single"/>
        </w:rPr>
        <w:fldChar w:fldCharType="end"/>
      </w:r>
      <w:r w:rsidR="00B81618" w:rsidRPr="00BA311D">
        <w:t xml:space="preserve">. </w:t>
      </w:r>
    </w:p>
    <w:p w14:paraId="38436038" w14:textId="7CD98CBB" w:rsidR="000811FE" w:rsidRPr="00BA311D" w:rsidRDefault="00E84D60" w:rsidP="000811FE">
      <w:pPr>
        <w:pStyle w:val="BodyText"/>
        <w:spacing w:before="0" w:line="480" w:lineRule="auto"/>
        <w:ind w:right="864"/>
        <w:jc w:val="both"/>
      </w:pPr>
      <w:r w:rsidRPr="00BA311D">
        <w:rPr>
          <w:noProof/>
        </w:rPr>
        <w:drawing>
          <wp:inline distT="0" distB="0" distL="0" distR="0" wp14:anchorId="40F8EA4E" wp14:editId="62847EF8">
            <wp:extent cx="5942827" cy="3614467"/>
            <wp:effectExtent l="0" t="0" r="127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3582" cy="3621008"/>
                    </a:xfrm>
                    <a:prstGeom prst="rect">
                      <a:avLst/>
                    </a:prstGeom>
                  </pic:spPr>
                </pic:pic>
              </a:graphicData>
            </a:graphic>
          </wp:inline>
        </w:drawing>
      </w:r>
    </w:p>
    <w:p w14:paraId="68D8AE5D" w14:textId="433BE546" w:rsidR="000811FE" w:rsidRPr="00BA311D" w:rsidRDefault="000811FE" w:rsidP="005A254B">
      <w:pPr>
        <w:pStyle w:val="Caption"/>
        <w:jc w:val="center"/>
        <w:rPr>
          <w:sz w:val="24"/>
          <w:szCs w:val="24"/>
        </w:rPr>
      </w:pPr>
      <w:bookmarkStart w:id="1089" w:name="_Ref120028390"/>
      <w:bookmarkStart w:id="1090" w:name="_Toc120907436"/>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20</w:t>
      </w:r>
      <w:r w:rsidRPr="00BA311D">
        <w:rPr>
          <w:noProof/>
          <w:sz w:val="24"/>
          <w:szCs w:val="24"/>
        </w:rPr>
        <w:fldChar w:fldCharType="end"/>
      </w:r>
      <w:bookmarkEnd w:id="1089"/>
      <w:r w:rsidRPr="00BA311D">
        <w:rPr>
          <w:sz w:val="24"/>
          <w:szCs w:val="24"/>
        </w:rPr>
        <w:t>. GSR Sensor using Pmod AD2 Flowchart</w:t>
      </w:r>
      <w:bookmarkEnd w:id="1090"/>
    </w:p>
    <w:p w14:paraId="417E816B" w14:textId="1E515910" w:rsidR="00AE6002" w:rsidRPr="00BA311D" w:rsidRDefault="00F17AA8" w:rsidP="005A254B">
      <w:pPr>
        <w:pStyle w:val="Heading1"/>
        <w:numPr>
          <w:ilvl w:val="2"/>
          <w:numId w:val="17"/>
        </w:numPr>
        <w:tabs>
          <w:tab w:val="left" w:pos="1323"/>
        </w:tabs>
        <w:spacing w:before="0"/>
      </w:pPr>
      <w:bookmarkStart w:id="1091" w:name="_Toc120907369"/>
      <w:r w:rsidRPr="00BA311D">
        <w:t>Temperature</w:t>
      </w:r>
      <w:bookmarkEnd w:id="1091"/>
    </w:p>
    <w:p w14:paraId="31D27A47" w14:textId="77777777" w:rsidR="005A254B" w:rsidRPr="00BA311D" w:rsidRDefault="005A254B" w:rsidP="005A254B">
      <w:pPr>
        <w:pStyle w:val="Heading1"/>
        <w:tabs>
          <w:tab w:val="left" w:pos="1323"/>
        </w:tabs>
        <w:spacing w:before="0"/>
        <w:ind w:left="1224" w:firstLine="0"/>
      </w:pPr>
    </w:p>
    <w:p w14:paraId="4FD94E3E" w14:textId="79A5659F" w:rsidR="00AE6002" w:rsidRPr="00BA311D" w:rsidRDefault="00AE6002" w:rsidP="00D806B1">
      <w:pPr>
        <w:pStyle w:val="BodyText"/>
        <w:spacing w:before="0" w:line="480" w:lineRule="auto"/>
        <w:ind w:left="792" w:right="864" w:firstLine="432"/>
        <w:jc w:val="both"/>
      </w:pPr>
      <w:r w:rsidRPr="00BA311D">
        <w:t>The software implementation for temperature is</w:t>
      </w:r>
      <w:r w:rsidR="00D806B1" w:rsidRPr="00BA311D">
        <w:t xml:space="preserve"> much easier compared to the others. </w:t>
      </w:r>
      <w:r w:rsidR="00251227" w:rsidRPr="00BA311D">
        <w:fldChar w:fldCharType="begin"/>
      </w:r>
      <w:r w:rsidR="00251227" w:rsidRPr="00BA311D">
        <w:instrText xml:space="preserve"> REF _Ref119681796 \h  \* MERGEFORMAT </w:instrText>
      </w:r>
      <w:r w:rsidR="00251227" w:rsidRPr="00BA311D">
        <w:fldChar w:fldCharType="separate"/>
      </w:r>
      <w:r w:rsidR="00D128A0" w:rsidRPr="00BA311D">
        <w:t xml:space="preserve">Figure </w:t>
      </w:r>
      <w:r w:rsidR="00D128A0" w:rsidRPr="00D128A0">
        <w:rPr>
          <w:noProof/>
          <w:color w:val="0070C0"/>
        </w:rPr>
        <w:t>21</w:t>
      </w:r>
      <w:r w:rsidR="00251227" w:rsidRPr="00BA311D">
        <w:fldChar w:fldCharType="end"/>
      </w:r>
      <w:r w:rsidR="00251227" w:rsidRPr="00BA311D">
        <w:t xml:space="preserve"> describes</w:t>
      </w:r>
      <w:r w:rsidRPr="00BA311D">
        <w:t xml:space="preserve"> the</w:t>
      </w:r>
      <w:r w:rsidR="00251227" w:rsidRPr="00BA311D">
        <w:t xml:space="preserve"> few</w:t>
      </w:r>
      <w:r w:rsidRPr="00BA311D">
        <w:t xml:space="preserve"> Pmod TC1 steps: creating instance of </w:t>
      </w:r>
      <w:r w:rsidRPr="00BA311D">
        <w:lastRenderedPageBreak/>
        <w:t xml:space="preserve">Pmod device, initializing Pmod TC1, and computing Celsius </w:t>
      </w:r>
      <w:r w:rsidR="00EE5EE3" w:rsidRPr="00BA311D">
        <w:t>or</w:t>
      </w:r>
      <w:r w:rsidRPr="00BA311D">
        <w:t xml:space="preserve"> Fahrenheit measurement.</w:t>
      </w:r>
    </w:p>
    <w:p w14:paraId="0E410C1D" w14:textId="26F510A6" w:rsidR="00160A51" w:rsidRPr="00BA311D" w:rsidRDefault="000811FE" w:rsidP="00AE6002">
      <w:pPr>
        <w:pStyle w:val="BodyText"/>
        <w:spacing w:before="0" w:line="480" w:lineRule="auto"/>
        <w:ind w:left="720" w:right="864" w:firstLine="658"/>
      </w:pPr>
      <w:r w:rsidRPr="00BA311D">
        <w:rPr>
          <w:noProof/>
        </w:rPr>
        <w:drawing>
          <wp:inline distT="0" distB="0" distL="0" distR="0" wp14:anchorId="228C72EB" wp14:editId="39AEC07D">
            <wp:extent cx="3971290" cy="2975211"/>
            <wp:effectExtent l="0" t="0" r="0" b="0"/>
            <wp:docPr id="55" name="Picture 5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text&#10;&#10;Description automatically generated"/>
                    <pic:cNvPicPr/>
                  </pic:nvPicPr>
                  <pic:blipFill>
                    <a:blip r:embed="rId47"/>
                    <a:stretch>
                      <a:fillRect/>
                    </a:stretch>
                  </pic:blipFill>
                  <pic:spPr>
                    <a:xfrm>
                      <a:off x="0" y="0"/>
                      <a:ext cx="3993715" cy="2992011"/>
                    </a:xfrm>
                    <a:prstGeom prst="rect">
                      <a:avLst/>
                    </a:prstGeom>
                  </pic:spPr>
                </pic:pic>
              </a:graphicData>
            </a:graphic>
          </wp:inline>
        </w:drawing>
      </w:r>
    </w:p>
    <w:p w14:paraId="707A72A6" w14:textId="5A0938C7" w:rsidR="00160A51" w:rsidRPr="00BA311D" w:rsidRDefault="00160A51" w:rsidP="00160A51">
      <w:pPr>
        <w:pStyle w:val="Caption"/>
        <w:jc w:val="center"/>
        <w:rPr>
          <w:sz w:val="24"/>
          <w:szCs w:val="24"/>
        </w:rPr>
      </w:pPr>
      <w:bookmarkStart w:id="1092" w:name="_Ref119681796"/>
      <w:bookmarkStart w:id="1093" w:name="_Toc120907437"/>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21</w:t>
      </w:r>
      <w:r w:rsidRPr="00BA311D">
        <w:rPr>
          <w:noProof/>
          <w:sz w:val="24"/>
          <w:szCs w:val="24"/>
        </w:rPr>
        <w:fldChar w:fldCharType="end"/>
      </w:r>
      <w:bookmarkEnd w:id="1092"/>
      <w:r w:rsidRPr="00BA311D">
        <w:rPr>
          <w:sz w:val="24"/>
          <w:szCs w:val="24"/>
        </w:rPr>
        <w:t>. Pmod TC1 Flowchart</w:t>
      </w:r>
      <w:bookmarkEnd w:id="1093"/>
    </w:p>
    <w:p w14:paraId="65AD3CE6" w14:textId="77777777" w:rsidR="00D725D8" w:rsidRPr="00BA311D" w:rsidRDefault="00D725D8" w:rsidP="00D725D8">
      <w:pPr>
        <w:pStyle w:val="ListParagraph"/>
        <w:numPr>
          <w:ilvl w:val="0"/>
          <w:numId w:val="20"/>
        </w:numPr>
        <w:tabs>
          <w:tab w:val="left" w:pos="1323"/>
        </w:tabs>
        <w:outlineLvl w:val="0"/>
        <w:rPr>
          <w:b/>
          <w:bCs/>
          <w:vanish/>
          <w:sz w:val="24"/>
          <w:szCs w:val="24"/>
        </w:rPr>
      </w:pPr>
      <w:bookmarkStart w:id="1094" w:name="_Toc119581007"/>
      <w:bookmarkStart w:id="1095" w:name="_Toc119683680"/>
      <w:bookmarkStart w:id="1096" w:name="_Toc120635834"/>
      <w:bookmarkStart w:id="1097" w:name="_Toc120637076"/>
      <w:bookmarkStart w:id="1098" w:name="_Toc120641106"/>
      <w:bookmarkStart w:id="1099" w:name="_Toc120704483"/>
      <w:bookmarkStart w:id="1100" w:name="_Toc120781066"/>
      <w:bookmarkStart w:id="1101" w:name="_Toc120839608"/>
      <w:bookmarkStart w:id="1102" w:name="_Toc120882803"/>
      <w:bookmarkStart w:id="1103" w:name="_Toc120882893"/>
      <w:bookmarkStart w:id="1104" w:name="_Toc120882983"/>
      <w:bookmarkStart w:id="1105" w:name="_Toc120899184"/>
      <w:bookmarkStart w:id="1106" w:name="_Toc120905762"/>
      <w:bookmarkStart w:id="1107" w:name="_Toc120905850"/>
      <w:bookmarkStart w:id="1108" w:name="_Toc120906777"/>
      <w:bookmarkStart w:id="1109" w:name="_Toc120906958"/>
      <w:bookmarkStart w:id="1110" w:name="_Toc120907370"/>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037F50E1" w14:textId="77777777" w:rsidR="00D725D8" w:rsidRPr="00BA311D" w:rsidRDefault="00D725D8" w:rsidP="00D725D8">
      <w:pPr>
        <w:pStyle w:val="ListParagraph"/>
        <w:numPr>
          <w:ilvl w:val="0"/>
          <w:numId w:val="20"/>
        </w:numPr>
        <w:tabs>
          <w:tab w:val="left" w:pos="1323"/>
        </w:tabs>
        <w:outlineLvl w:val="0"/>
        <w:rPr>
          <w:b/>
          <w:bCs/>
          <w:vanish/>
          <w:sz w:val="24"/>
          <w:szCs w:val="24"/>
        </w:rPr>
      </w:pPr>
      <w:bookmarkStart w:id="1111" w:name="_Toc119581008"/>
      <w:bookmarkStart w:id="1112" w:name="_Toc119683681"/>
      <w:bookmarkStart w:id="1113" w:name="_Toc120635835"/>
      <w:bookmarkStart w:id="1114" w:name="_Toc120637077"/>
      <w:bookmarkStart w:id="1115" w:name="_Toc120641107"/>
      <w:bookmarkStart w:id="1116" w:name="_Toc120704484"/>
      <w:bookmarkStart w:id="1117" w:name="_Toc120781067"/>
      <w:bookmarkStart w:id="1118" w:name="_Toc120839609"/>
      <w:bookmarkStart w:id="1119" w:name="_Toc120882804"/>
      <w:bookmarkStart w:id="1120" w:name="_Toc120882894"/>
      <w:bookmarkStart w:id="1121" w:name="_Toc120882984"/>
      <w:bookmarkStart w:id="1122" w:name="_Toc120899185"/>
      <w:bookmarkStart w:id="1123" w:name="_Toc120905763"/>
      <w:bookmarkStart w:id="1124" w:name="_Toc120905851"/>
      <w:bookmarkStart w:id="1125" w:name="_Toc120906778"/>
      <w:bookmarkStart w:id="1126" w:name="_Toc120906959"/>
      <w:bookmarkStart w:id="1127" w:name="_Toc120907371"/>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14:paraId="4C0D7C53" w14:textId="77777777" w:rsidR="00D725D8" w:rsidRPr="00BA311D" w:rsidRDefault="00D725D8" w:rsidP="00D725D8">
      <w:pPr>
        <w:pStyle w:val="ListParagraph"/>
        <w:numPr>
          <w:ilvl w:val="1"/>
          <w:numId w:val="20"/>
        </w:numPr>
        <w:tabs>
          <w:tab w:val="left" w:pos="1323"/>
        </w:tabs>
        <w:outlineLvl w:val="0"/>
        <w:rPr>
          <w:b/>
          <w:bCs/>
          <w:vanish/>
          <w:sz w:val="24"/>
          <w:szCs w:val="24"/>
        </w:rPr>
      </w:pPr>
      <w:bookmarkStart w:id="1128" w:name="_Toc119581009"/>
      <w:bookmarkStart w:id="1129" w:name="_Toc119683682"/>
      <w:bookmarkStart w:id="1130" w:name="_Toc120635836"/>
      <w:bookmarkStart w:id="1131" w:name="_Toc120637078"/>
      <w:bookmarkStart w:id="1132" w:name="_Toc120641108"/>
      <w:bookmarkStart w:id="1133" w:name="_Toc120704485"/>
      <w:bookmarkStart w:id="1134" w:name="_Toc120781068"/>
      <w:bookmarkStart w:id="1135" w:name="_Toc120839610"/>
      <w:bookmarkStart w:id="1136" w:name="_Toc120882805"/>
      <w:bookmarkStart w:id="1137" w:name="_Toc120882895"/>
      <w:bookmarkStart w:id="1138" w:name="_Toc120882985"/>
      <w:bookmarkStart w:id="1139" w:name="_Toc120899186"/>
      <w:bookmarkStart w:id="1140" w:name="_Toc120905764"/>
      <w:bookmarkStart w:id="1141" w:name="_Toc120905852"/>
      <w:bookmarkStart w:id="1142" w:name="_Toc120906779"/>
      <w:bookmarkStart w:id="1143" w:name="_Toc120906960"/>
      <w:bookmarkStart w:id="1144" w:name="_Toc120907372"/>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p>
    <w:p w14:paraId="63AB3F53" w14:textId="77777777" w:rsidR="00D725D8" w:rsidRPr="00BA311D" w:rsidRDefault="00D725D8" w:rsidP="00D725D8">
      <w:pPr>
        <w:pStyle w:val="ListParagraph"/>
        <w:numPr>
          <w:ilvl w:val="1"/>
          <w:numId w:val="20"/>
        </w:numPr>
        <w:tabs>
          <w:tab w:val="left" w:pos="1323"/>
        </w:tabs>
        <w:outlineLvl w:val="0"/>
        <w:rPr>
          <w:b/>
          <w:bCs/>
          <w:vanish/>
          <w:sz w:val="24"/>
          <w:szCs w:val="24"/>
        </w:rPr>
      </w:pPr>
      <w:bookmarkStart w:id="1145" w:name="_Toc119581010"/>
      <w:bookmarkStart w:id="1146" w:name="_Toc119683683"/>
      <w:bookmarkStart w:id="1147" w:name="_Toc120635837"/>
      <w:bookmarkStart w:id="1148" w:name="_Toc120637079"/>
      <w:bookmarkStart w:id="1149" w:name="_Toc120641109"/>
      <w:bookmarkStart w:id="1150" w:name="_Toc120704486"/>
      <w:bookmarkStart w:id="1151" w:name="_Toc120781069"/>
      <w:bookmarkStart w:id="1152" w:name="_Toc120839611"/>
      <w:bookmarkStart w:id="1153" w:name="_Toc120882806"/>
      <w:bookmarkStart w:id="1154" w:name="_Toc120882896"/>
      <w:bookmarkStart w:id="1155" w:name="_Toc120882986"/>
      <w:bookmarkStart w:id="1156" w:name="_Toc120899187"/>
      <w:bookmarkStart w:id="1157" w:name="_Toc120905765"/>
      <w:bookmarkStart w:id="1158" w:name="_Toc120905853"/>
      <w:bookmarkStart w:id="1159" w:name="_Toc120906780"/>
      <w:bookmarkStart w:id="1160" w:name="_Toc120906961"/>
      <w:bookmarkStart w:id="1161" w:name="_Toc120907373"/>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14:paraId="64131F3D" w14:textId="77777777" w:rsidR="00D725D8" w:rsidRPr="00BA311D" w:rsidRDefault="00D725D8" w:rsidP="00D725D8">
      <w:pPr>
        <w:pStyle w:val="ListParagraph"/>
        <w:numPr>
          <w:ilvl w:val="1"/>
          <w:numId w:val="20"/>
        </w:numPr>
        <w:tabs>
          <w:tab w:val="left" w:pos="1323"/>
        </w:tabs>
        <w:outlineLvl w:val="0"/>
        <w:rPr>
          <w:b/>
          <w:bCs/>
          <w:vanish/>
          <w:sz w:val="24"/>
          <w:szCs w:val="24"/>
        </w:rPr>
      </w:pPr>
      <w:bookmarkStart w:id="1162" w:name="_Toc119581011"/>
      <w:bookmarkStart w:id="1163" w:name="_Toc119683684"/>
      <w:bookmarkStart w:id="1164" w:name="_Toc120635838"/>
      <w:bookmarkStart w:id="1165" w:name="_Toc120637080"/>
      <w:bookmarkStart w:id="1166" w:name="_Toc120641110"/>
      <w:bookmarkStart w:id="1167" w:name="_Toc120704487"/>
      <w:bookmarkStart w:id="1168" w:name="_Toc120781070"/>
      <w:bookmarkStart w:id="1169" w:name="_Toc120839612"/>
      <w:bookmarkStart w:id="1170" w:name="_Toc120882807"/>
      <w:bookmarkStart w:id="1171" w:name="_Toc120882897"/>
      <w:bookmarkStart w:id="1172" w:name="_Toc120882987"/>
      <w:bookmarkStart w:id="1173" w:name="_Toc120899188"/>
      <w:bookmarkStart w:id="1174" w:name="_Toc120905766"/>
      <w:bookmarkStart w:id="1175" w:name="_Toc120905854"/>
      <w:bookmarkStart w:id="1176" w:name="_Toc120906781"/>
      <w:bookmarkStart w:id="1177" w:name="_Toc120906962"/>
      <w:bookmarkStart w:id="1178" w:name="_Toc120907374"/>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08006A8A" w14:textId="77777777" w:rsidR="00D725D8" w:rsidRPr="00BA311D" w:rsidRDefault="00D725D8" w:rsidP="00D725D8">
      <w:pPr>
        <w:pStyle w:val="ListParagraph"/>
        <w:numPr>
          <w:ilvl w:val="2"/>
          <w:numId w:val="20"/>
        </w:numPr>
        <w:tabs>
          <w:tab w:val="left" w:pos="1323"/>
        </w:tabs>
        <w:outlineLvl w:val="0"/>
        <w:rPr>
          <w:b/>
          <w:bCs/>
          <w:vanish/>
          <w:sz w:val="24"/>
          <w:szCs w:val="24"/>
        </w:rPr>
      </w:pPr>
      <w:bookmarkStart w:id="1179" w:name="_Toc119581012"/>
      <w:bookmarkStart w:id="1180" w:name="_Toc119683685"/>
      <w:bookmarkStart w:id="1181" w:name="_Toc120635839"/>
      <w:bookmarkStart w:id="1182" w:name="_Toc120637081"/>
      <w:bookmarkStart w:id="1183" w:name="_Toc120641111"/>
      <w:bookmarkStart w:id="1184" w:name="_Toc120704488"/>
      <w:bookmarkStart w:id="1185" w:name="_Toc120781071"/>
      <w:bookmarkStart w:id="1186" w:name="_Toc120839613"/>
      <w:bookmarkStart w:id="1187" w:name="_Toc120882808"/>
      <w:bookmarkStart w:id="1188" w:name="_Toc120882898"/>
      <w:bookmarkStart w:id="1189" w:name="_Toc120882988"/>
      <w:bookmarkStart w:id="1190" w:name="_Toc120899189"/>
      <w:bookmarkStart w:id="1191" w:name="_Toc120905767"/>
      <w:bookmarkStart w:id="1192" w:name="_Toc120905855"/>
      <w:bookmarkStart w:id="1193" w:name="_Toc120906782"/>
      <w:bookmarkStart w:id="1194" w:name="_Toc120906963"/>
      <w:bookmarkStart w:id="1195" w:name="_Toc120907375"/>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14:paraId="14AA8717" w14:textId="77777777" w:rsidR="00D725D8" w:rsidRPr="00BA311D" w:rsidRDefault="00D725D8" w:rsidP="00D725D8">
      <w:pPr>
        <w:pStyle w:val="ListParagraph"/>
        <w:numPr>
          <w:ilvl w:val="2"/>
          <w:numId w:val="20"/>
        </w:numPr>
        <w:tabs>
          <w:tab w:val="left" w:pos="1323"/>
        </w:tabs>
        <w:outlineLvl w:val="0"/>
        <w:rPr>
          <w:b/>
          <w:bCs/>
          <w:vanish/>
          <w:sz w:val="24"/>
          <w:szCs w:val="24"/>
        </w:rPr>
      </w:pPr>
      <w:bookmarkStart w:id="1196" w:name="_Toc119581013"/>
      <w:bookmarkStart w:id="1197" w:name="_Toc119683686"/>
      <w:bookmarkStart w:id="1198" w:name="_Toc120635840"/>
      <w:bookmarkStart w:id="1199" w:name="_Toc120637082"/>
      <w:bookmarkStart w:id="1200" w:name="_Toc120641112"/>
      <w:bookmarkStart w:id="1201" w:name="_Toc120704489"/>
      <w:bookmarkStart w:id="1202" w:name="_Toc120781072"/>
      <w:bookmarkStart w:id="1203" w:name="_Toc120839614"/>
      <w:bookmarkStart w:id="1204" w:name="_Toc120882809"/>
      <w:bookmarkStart w:id="1205" w:name="_Toc120882899"/>
      <w:bookmarkStart w:id="1206" w:name="_Toc120882989"/>
      <w:bookmarkStart w:id="1207" w:name="_Toc120899190"/>
      <w:bookmarkStart w:id="1208" w:name="_Toc120905768"/>
      <w:bookmarkStart w:id="1209" w:name="_Toc120905856"/>
      <w:bookmarkStart w:id="1210" w:name="_Toc120906783"/>
      <w:bookmarkStart w:id="1211" w:name="_Toc120906964"/>
      <w:bookmarkStart w:id="1212" w:name="_Toc120907376"/>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14:paraId="32167F03" w14:textId="77777777" w:rsidR="00D725D8" w:rsidRPr="00BA311D" w:rsidRDefault="00D725D8" w:rsidP="00D725D8">
      <w:pPr>
        <w:pStyle w:val="ListParagraph"/>
        <w:numPr>
          <w:ilvl w:val="2"/>
          <w:numId w:val="20"/>
        </w:numPr>
        <w:tabs>
          <w:tab w:val="left" w:pos="1323"/>
        </w:tabs>
        <w:outlineLvl w:val="0"/>
        <w:rPr>
          <w:b/>
          <w:bCs/>
          <w:vanish/>
          <w:sz w:val="24"/>
          <w:szCs w:val="24"/>
        </w:rPr>
      </w:pPr>
      <w:bookmarkStart w:id="1213" w:name="_Toc119581014"/>
      <w:bookmarkStart w:id="1214" w:name="_Toc119683687"/>
      <w:bookmarkStart w:id="1215" w:name="_Toc120635841"/>
      <w:bookmarkStart w:id="1216" w:name="_Toc120637083"/>
      <w:bookmarkStart w:id="1217" w:name="_Toc120641113"/>
      <w:bookmarkStart w:id="1218" w:name="_Toc120704490"/>
      <w:bookmarkStart w:id="1219" w:name="_Toc120781073"/>
      <w:bookmarkStart w:id="1220" w:name="_Toc120839615"/>
      <w:bookmarkStart w:id="1221" w:name="_Toc120882810"/>
      <w:bookmarkStart w:id="1222" w:name="_Toc120882900"/>
      <w:bookmarkStart w:id="1223" w:name="_Toc120882990"/>
      <w:bookmarkStart w:id="1224" w:name="_Toc120899191"/>
      <w:bookmarkStart w:id="1225" w:name="_Toc120905769"/>
      <w:bookmarkStart w:id="1226" w:name="_Toc120905857"/>
      <w:bookmarkStart w:id="1227" w:name="_Toc120906784"/>
      <w:bookmarkStart w:id="1228" w:name="_Toc120906965"/>
      <w:bookmarkStart w:id="1229" w:name="_Toc120907377"/>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14:paraId="104634E6" w14:textId="6D0D4B81" w:rsidR="00D725D8" w:rsidRPr="00BA311D" w:rsidRDefault="00D725D8" w:rsidP="00D725D8">
      <w:pPr>
        <w:pStyle w:val="Heading1"/>
        <w:numPr>
          <w:ilvl w:val="2"/>
          <w:numId w:val="20"/>
        </w:numPr>
        <w:tabs>
          <w:tab w:val="left" w:pos="1323"/>
        </w:tabs>
        <w:spacing w:before="0"/>
      </w:pPr>
      <w:bookmarkStart w:id="1230" w:name="_Toc120907378"/>
      <w:r w:rsidRPr="00BA311D">
        <w:t>OLED Display</w:t>
      </w:r>
      <w:bookmarkEnd w:id="1230"/>
    </w:p>
    <w:p w14:paraId="70681A7E" w14:textId="77777777" w:rsidR="00D725D8" w:rsidRPr="00BA311D" w:rsidRDefault="00D725D8" w:rsidP="00D725D8">
      <w:pPr>
        <w:pStyle w:val="Heading1"/>
        <w:tabs>
          <w:tab w:val="left" w:pos="1323"/>
        </w:tabs>
        <w:spacing w:before="0"/>
        <w:ind w:left="1224" w:firstLine="0"/>
      </w:pPr>
    </w:p>
    <w:p w14:paraId="3EF7B2FA" w14:textId="0AF88C62" w:rsidR="009E654E" w:rsidRPr="00BA311D" w:rsidRDefault="009E654E" w:rsidP="00EE5EE3">
      <w:pPr>
        <w:pStyle w:val="BodyText"/>
        <w:spacing w:before="0" w:line="480" w:lineRule="auto"/>
        <w:ind w:left="792" w:right="864" w:firstLine="432"/>
        <w:jc w:val="both"/>
      </w:pPr>
      <w:r w:rsidRPr="00BA311D">
        <w:t>The implementation for the OLED display</w:t>
      </w:r>
      <w:r w:rsidR="00D347C4" w:rsidRPr="00BA311D">
        <w:t xml:space="preserve"> is illustrated in </w:t>
      </w:r>
      <w:r w:rsidR="00D347C4" w:rsidRPr="00BA311D">
        <w:fldChar w:fldCharType="begin"/>
      </w:r>
      <w:r w:rsidR="00D347C4" w:rsidRPr="00BA311D">
        <w:instrText xml:space="preserve"> REF _Ref119681825 \h  \* MERGEFORMAT </w:instrText>
      </w:r>
      <w:r w:rsidR="00D347C4" w:rsidRPr="00BA311D">
        <w:fldChar w:fldCharType="separate"/>
      </w:r>
      <w:r w:rsidR="00D128A0" w:rsidRPr="00BA311D">
        <w:t xml:space="preserve">Figure </w:t>
      </w:r>
      <w:r w:rsidR="00D128A0" w:rsidRPr="00D128A0">
        <w:rPr>
          <w:noProof/>
          <w:color w:val="0070C0"/>
        </w:rPr>
        <w:t>22</w:t>
      </w:r>
      <w:r w:rsidR="00D347C4" w:rsidRPr="00BA311D">
        <w:fldChar w:fldCharType="end"/>
      </w:r>
      <w:r w:rsidR="00EE5EE3" w:rsidRPr="00BA311D">
        <w:t xml:space="preserve">; the OLED contains a very flexible controller that requires configuration before the display can be used. The configurations include </w:t>
      </w:r>
      <w:r w:rsidRPr="00BA311D">
        <w:t xml:space="preserve">setting the display orientation, background color, choosing and setting fill pattern, size of characters, and setting cursor to specific row and column. After creating an instance of the Pmod OLED and initializing device, the display </w:t>
      </w:r>
      <w:r w:rsidR="00747459" w:rsidRPr="00BA311D">
        <w:t>is</w:t>
      </w:r>
      <w:r w:rsidRPr="00BA311D">
        <w:t xml:space="preserve"> </w:t>
      </w:r>
      <w:r w:rsidR="00D347C4" w:rsidRPr="00BA311D">
        <w:t>configured with</w:t>
      </w:r>
      <w:r w:rsidR="00747459" w:rsidRPr="00BA311D">
        <w:t xml:space="preserve"> </w:t>
      </w:r>
      <w:r w:rsidR="0064770B" w:rsidRPr="00BA311D">
        <w:t xml:space="preserve">default settings to simplify the process. </w:t>
      </w:r>
      <w:r w:rsidR="004739CE" w:rsidRPr="00BA311D">
        <w:t>To write to display, the display should be cleared and</w:t>
      </w:r>
      <w:r w:rsidR="00747459" w:rsidRPr="00BA311D">
        <w:t xml:space="preserve"> then the Pmod OLED functions </w:t>
      </w:r>
      <w:r w:rsidR="004739CE" w:rsidRPr="00BA311D">
        <w:t>can be used to point to</w:t>
      </w:r>
      <w:r w:rsidR="00747459" w:rsidRPr="00BA311D">
        <w:t xml:space="preserve"> a</w:t>
      </w:r>
      <w:r w:rsidR="004739CE" w:rsidRPr="00BA311D">
        <w:t xml:space="preserve"> row and column and print </w:t>
      </w:r>
      <w:r w:rsidR="00747459" w:rsidRPr="00BA311D">
        <w:t xml:space="preserve">characters to </w:t>
      </w:r>
      <w:r w:rsidR="004739CE" w:rsidRPr="00BA311D">
        <w:t>display.</w:t>
      </w:r>
    </w:p>
    <w:p w14:paraId="31AE8B81" w14:textId="18AD7586" w:rsidR="00D725D8" w:rsidRPr="00BA311D" w:rsidRDefault="00D725D8" w:rsidP="00D725D8">
      <w:pPr>
        <w:pStyle w:val="BodyText"/>
        <w:spacing w:before="0" w:line="480" w:lineRule="auto"/>
        <w:ind w:right="864"/>
      </w:pPr>
      <w:r w:rsidRPr="00BA311D">
        <w:rPr>
          <w:noProof/>
        </w:rPr>
        <w:lastRenderedPageBreak/>
        <w:drawing>
          <wp:inline distT="0" distB="0" distL="0" distR="0" wp14:anchorId="518264CE" wp14:editId="06EB5A42">
            <wp:extent cx="6132510" cy="3726611"/>
            <wp:effectExtent l="0" t="0" r="1905" b="7620"/>
            <wp:docPr id="62" name="Picture 6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low confidence"/>
                    <pic:cNvPicPr/>
                  </pic:nvPicPr>
                  <pic:blipFill>
                    <a:blip r:embed="rId48"/>
                    <a:stretch>
                      <a:fillRect/>
                    </a:stretch>
                  </pic:blipFill>
                  <pic:spPr>
                    <a:xfrm>
                      <a:off x="0" y="0"/>
                      <a:ext cx="6141845" cy="3732284"/>
                    </a:xfrm>
                    <a:prstGeom prst="rect">
                      <a:avLst/>
                    </a:prstGeom>
                  </pic:spPr>
                </pic:pic>
              </a:graphicData>
            </a:graphic>
          </wp:inline>
        </w:drawing>
      </w:r>
    </w:p>
    <w:p w14:paraId="102A95A7" w14:textId="7EFF3681" w:rsidR="00D725D8" w:rsidRPr="00BA311D" w:rsidRDefault="00D725D8" w:rsidP="00D725D8">
      <w:pPr>
        <w:pStyle w:val="Caption"/>
        <w:jc w:val="center"/>
        <w:rPr>
          <w:sz w:val="24"/>
          <w:szCs w:val="24"/>
        </w:rPr>
      </w:pPr>
      <w:bookmarkStart w:id="1231" w:name="_Ref119681825"/>
      <w:bookmarkStart w:id="1232" w:name="_Toc120907438"/>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22</w:t>
      </w:r>
      <w:r w:rsidRPr="00BA311D">
        <w:rPr>
          <w:noProof/>
          <w:sz w:val="24"/>
          <w:szCs w:val="24"/>
        </w:rPr>
        <w:fldChar w:fldCharType="end"/>
      </w:r>
      <w:bookmarkEnd w:id="1231"/>
      <w:r w:rsidRPr="00BA311D">
        <w:rPr>
          <w:sz w:val="24"/>
          <w:szCs w:val="24"/>
        </w:rPr>
        <w:t>. Pmod OLED Flowchart</w:t>
      </w:r>
      <w:bookmarkEnd w:id="1232"/>
    </w:p>
    <w:p w14:paraId="581DE758" w14:textId="77777777" w:rsidR="00160A51" w:rsidRPr="00BA311D" w:rsidRDefault="00160A51" w:rsidP="00160A51">
      <w:pPr>
        <w:pStyle w:val="BodyText"/>
        <w:spacing w:before="0" w:line="480" w:lineRule="auto"/>
        <w:ind w:left="720" w:right="864" w:firstLine="658"/>
        <w:jc w:val="center"/>
      </w:pPr>
    </w:p>
    <w:p w14:paraId="639934E3" w14:textId="77777777" w:rsidR="00F17AA8" w:rsidRPr="00BA311D" w:rsidRDefault="00F17AA8" w:rsidP="00F17AA8">
      <w:pPr>
        <w:pStyle w:val="BodyText"/>
        <w:spacing w:before="0" w:line="480" w:lineRule="auto"/>
        <w:ind w:left="720" w:right="864" w:firstLine="658"/>
        <w:jc w:val="both"/>
      </w:pPr>
    </w:p>
    <w:p w14:paraId="78BDB9D0" w14:textId="6EA18B42" w:rsidR="00F17AA8" w:rsidRPr="00BA311D" w:rsidRDefault="00F17AA8" w:rsidP="00DC3231">
      <w:pPr>
        <w:pStyle w:val="BodyText"/>
        <w:spacing w:before="0"/>
        <w:ind w:left="792" w:right="864" w:firstLine="425"/>
      </w:pPr>
    </w:p>
    <w:p w14:paraId="3F0AAEBB" w14:textId="0F3BDFF9" w:rsidR="009951F8" w:rsidRPr="00BA311D" w:rsidRDefault="009951F8" w:rsidP="009951F8">
      <w:pPr>
        <w:pStyle w:val="Heading1"/>
        <w:tabs>
          <w:tab w:val="left" w:pos="1323"/>
        </w:tabs>
        <w:spacing w:before="0"/>
        <w:ind w:left="360" w:firstLine="0"/>
      </w:pPr>
    </w:p>
    <w:p w14:paraId="5F940B6E" w14:textId="3D7ED79F" w:rsidR="009951F8" w:rsidRPr="00BA311D" w:rsidRDefault="009951F8" w:rsidP="009951F8">
      <w:pPr>
        <w:widowControl/>
        <w:autoSpaceDE/>
        <w:autoSpaceDN/>
        <w:spacing w:after="160" w:line="259" w:lineRule="auto"/>
        <w:rPr>
          <w:b/>
          <w:bCs/>
          <w:sz w:val="24"/>
          <w:szCs w:val="24"/>
        </w:rPr>
      </w:pPr>
      <w:r w:rsidRPr="00BA311D">
        <w:rPr>
          <w:sz w:val="24"/>
          <w:szCs w:val="24"/>
        </w:rPr>
        <w:br w:type="page"/>
      </w:r>
    </w:p>
    <w:p w14:paraId="728AA661" w14:textId="2EDC669B" w:rsidR="00394969" w:rsidRPr="00BA311D" w:rsidRDefault="006A6E49" w:rsidP="00F46417">
      <w:pPr>
        <w:pStyle w:val="Heading1"/>
        <w:numPr>
          <w:ilvl w:val="0"/>
          <w:numId w:val="4"/>
        </w:numPr>
        <w:tabs>
          <w:tab w:val="left" w:pos="4402"/>
        </w:tabs>
        <w:spacing w:before="0"/>
        <w:ind w:left="4401" w:hanging="241"/>
        <w:jc w:val="left"/>
      </w:pPr>
      <w:bookmarkStart w:id="1233" w:name="_Toc120907379"/>
      <w:r w:rsidRPr="00BA311D">
        <w:lastRenderedPageBreak/>
        <w:t>Implementation</w:t>
      </w:r>
      <w:bookmarkEnd w:id="1233"/>
    </w:p>
    <w:p w14:paraId="686CCA21" w14:textId="77777777" w:rsidR="00394969" w:rsidRPr="00BA311D" w:rsidRDefault="00394969" w:rsidP="00394969">
      <w:pPr>
        <w:pStyle w:val="ListParagraph"/>
        <w:numPr>
          <w:ilvl w:val="0"/>
          <w:numId w:val="2"/>
        </w:numPr>
        <w:tabs>
          <w:tab w:val="left" w:pos="1323"/>
        </w:tabs>
        <w:outlineLvl w:val="0"/>
        <w:rPr>
          <w:b/>
          <w:bCs/>
          <w:vanish/>
          <w:sz w:val="24"/>
          <w:szCs w:val="24"/>
        </w:rPr>
      </w:pPr>
      <w:bookmarkStart w:id="1234" w:name="_Toc117091125"/>
      <w:bookmarkStart w:id="1235" w:name="_Toc117091173"/>
      <w:bookmarkStart w:id="1236" w:name="_Toc117091221"/>
      <w:bookmarkStart w:id="1237" w:name="_Toc117091269"/>
      <w:bookmarkStart w:id="1238" w:name="_Toc117091317"/>
      <w:bookmarkStart w:id="1239" w:name="_Toc117091427"/>
      <w:bookmarkStart w:id="1240" w:name="_Toc117545230"/>
      <w:bookmarkStart w:id="1241" w:name="_Toc117545319"/>
      <w:bookmarkStart w:id="1242" w:name="_Toc117545383"/>
      <w:bookmarkStart w:id="1243" w:name="_Toc117545453"/>
      <w:bookmarkStart w:id="1244" w:name="_Toc117545517"/>
      <w:bookmarkStart w:id="1245" w:name="_Toc117545740"/>
      <w:bookmarkStart w:id="1246" w:name="_Toc117545976"/>
      <w:bookmarkStart w:id="1247" w:name="_Toc117621950"/>
      <w:bookmarkStart w:id="1248" w:name="_Toc117624057"/>
      <w:bookmarkStart w:id="1249" w:name="_Toc117626092"/>
      <w:bookmarkStart w:id="1250" w:name="_Toc117710770"/>
      <w:bookmarkStart w:id="1251" w:name="_Toc117712710"/>
      <w:bookmarkStart w:id="1252" w:name="_Toc117714683"/>
      <w:bookmarkStart w:id="1253" w:name="_Toc117714779"/>
      <w:bookmarkStart w:id="1254" w:name="_Toc117790933"/>
      <w:bookmarkStart w:id="1255" w:name="_Toc117796015"/>
      <w:bookmarkStart w:id="1256" w:name="_Toc117961295"/>
      <w:bookmarkStart w:id="1257" w:name="_Toc118137018"/>
      <w:bookmarkStart w:id="1258" w:name="_Toc118308546"/>
      <w:bookmarkStart w:id="1259" w:name="_Toc118308619"/>
      <w:bookmarkStart w:id="1260" w:name="_Toc118382489"/>
      <w:bookmarkStart w:id="1261" w:name="_Toc118383703"/>
      <w:bookmarkStart w:id="1262" w:name="_Toc118397850"/>
      <w:bookmarkStart w:id="1263" w:name="_Toc118404016"/>
      <w:bookmarkStart w:id="1264" w:name="_Toc118405934"/>
      <w:bookmarkStart w:id="1265" w:name="_Toc118407052"/>
      <w:bookmarkStart w:id="1266" w:name="_Toc118408719"/>
      <w:bookmarkStart w:id="1267" w:name="_Toc118410592"/>
      <w:bookmarkStart w:id="1268" w:name="_Toc118411283"/>
      <w:bookmarkStart w:id="1269" w:name="_Toc118449930"/>
      <w:bookmarkStart w:id="1270" w:name="_Toc118453071"/>
      <w:bookmarkStart w:id="1271" w:name="_Toc118458708"/>
      <w:bookmarkStart w:id="1272" w:name="_Toc118458770"/>
      <w:bookmarkStart w:id="1273" w:name="_Toc118458988"/>
      <w:bookmarkStart w:id="1274" w:name="_Toc118459113"/>
      <w:bookmarkStart w:id="1275" w:name="_Toc118459827"/>
      <w:bookmarkStart w:id="1276" w:name="_Toc118461099"/>
      <w:bookmarkStart w:id="1277" w:name="_Toc118461549"/>
      <w:bookmarkStart w:id="1278" w:name="_Toc118463680"/>
      <w:bookmarkStart w:id="1279" w:name="_Toc118473077"/>
      <w:bookmarkStart w:id="1280" w:name="_Toc118473179"/>
      <w:bookmarkStart w:id="1281" w:name="_Toc118473331"/>
      <w:bookmarkStart w:id="1282" w:name="_Toc118473445"/>
      <w:bookmarkStart w:id="1283" w:name="_Toc118481236"/>
      <w:bookmarkStart w:id="1284" w:name="_Toc118483533"/>
      <w:bookmarkStart w:id="1285" w:name="_Toc118483736"/>
      <w:bookmarkStart w:id="1286" w:name="_Toc118483813"/>
      <w:bookmarkStart w:id="1287" w:name="_Toc118484174"/>
      <w:bookmarkStart w:id="1288" w:name="_Toc118816871"/>
      <w:bookmarkStart w:id="1289" w:name="_Toc118816951"/>
      <w:bookmarkStart w:id="1290" w:name="_Toc118817417"/>
      <w:bookmarkStart w:id="1291" w:name="_Toc118817497"/>
      <w:bookmarkStart w:id="1292" w:name="_Toc118817587"/>
      <w:bookmarkStart w:id="1293" w:name="_Toc118818928"/>
      <w:bookmarkStart w:id="1294" w:name="_Toc118900871"/>
      <w:bookmarkStart w:id="1295" w:name="_Toc118900950"/>
      <w:bookmarkStart w:id="1296" w:name="_Toc119513903"/>
      <w:bookmarkStart w:id="1297" w:name="_Toc119515003"/>
      <w:bookmarkStart w:id="1298" w:name="_Toc119515088"/>
      <w:bookmarkStart w:id="1299" w:name="_Toc119515173"/>
      <w:bookmarkStart w:id="1300" w:name="_Toc119515296"/>
      <w:bookmarkStart w:id="1301" w:name="_Toc119577497"/>
      <w:bookmarkStart w:id="1302" w:name="_Toc119579061"/>
      <w:bookmarkStart w:id="1303" w:name="_Toc119581017"/>
      <w:bookmarkStart w:id="1304" w:name="_Toc119683690"/>
      <w:bookmarkStart w:id="1305" w:name="_Toc120635844"/>
      <w:bookmarkStart w:id="1306" w:name="_Toc120637086"/>
      <w:bookmarkStart w:id="1307" w:name="_Toc120641116"/>
      <w:bookmarkStart w:id="1308" w:name="_Toc120704493"/>
      <w:bookmarkStart w:id="1309" w:name="_Toc120781076"/>
      <w:bookmarkStart w:id="1310" w:name="_Toc120839618"/>
      <w:bookmarkStart w:id="1311" w:name="_Toc120882813"/>
      <w:bookmarkStart w:id="1312" w:name="_Toc120882903"/>
      <w:bookmarkStart w:id="1313" w:name="_Toc120882993"/>
      <w:bookmarkStart w:id="1314" w:name="_Toc120899194"/>
      <w:bookmarkStart w:id="1315" w:name="_Toc120905772"/>
      <w:bookmarkStart w:id="1316" w:name="_Toc120905860"/>
      <w:bookmarkStart w:id="1317" w:name="_Toc120906787"/>
      <w:bookmarkStart w:id="1318" w:name="_Toc120906968"/>
      <w:bookmarkStart w:id="1319" w:name="_Toc120907380"/>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14:paraId="4979C390" w14:textId="4758BFED" w:rsidR="00394969" w:rsidRPr="00BA311D" w:rsidRDefault="00BD5B6C" w:rsidP="00394969">
      <w:pPr>
        <w:pStyle w:val="Heading1"/>
        <w:numPr>
          <w:ilvl w:val="1"/>
          <w:numId w:val="2"/>
        </w:numPr>
        <w:tabs>
          <w:tab w:val="left" w:pos="1323"/>
        </w:tabs>
        <w:spacing w:before="0"/>
        <w:ind w:left="1080"/>
      </w:pPr>
      <w:bookmarkStart w:id="1320" w:name="_Toc120907381"/>
      <w:r w:rsidRPr="00BA311D">
        <w:t>Xilinx Zynq-7000</w:t>
      </w:r>
      <w:r w:rsidR="00394969" w:rsidRPr="00BA311D">
        <w:rPr>
          <w:spacing w:val="-4"/>
        </w:rPr>
        <w:t xml:space="preserve"> </w:t>
      </w:r>
      <w:r w:rsidR="00394969" w:rsidRPr="00BA311D">
        <w:t>Design</w:t>
      </w:r>
      <w:bookmarkEnd w:id="1320"/>
    </w:p>
    <w:p w14:paraId="5F504EF7" w14:textId="77777777" w:rsidR="00394969" w:rsidRPr="00BA311D" w:rsidRDefault="00394969" w:rsidP="00394969">
      <w:pPr>
        <w:pStyle w:val="Heading1"/>
        <w:tabs>
          <w:tab w:val="left" w:pos="1323"/>
        </w:tabs>
        <w:spacing w:before="61"/>
        <w:ind w:firstLine="0"/>
      </w:pPr>
    </w:p>
    <w:p w14:paraId="6A05916B" w14:textId="3CA3819E" w:rsidR="00BE31A1" w:rsidRPr="00BA311D" w:rsidRDefault="003C0099" w:rsidP="00BA33AD">
      <w:pPr>
        <w:pStyle w:val="BodyText"/>
        <w:spacing w:before="0" w:line="480" w:lineRule="auto"/>
        <w:ind w:left="792" w:right="864" w:firstLine="288"/>
        <w:jc w:val="both"/>
        <w:rPr>
          <w:strike/>
        </w:rPr>
      </w:pPr>
      <w:r w:rsidRPr="00BA311D">
        <w:t>To</w:t>
      </w:r>
      <w:r w:rsidR="00394969" w:rsidRPr="00BA311D">
        <w:t xml:space="preserve"> configure the </w:t>
      </w:r>
      <w:r w:rsidR="006419FF" w:rsidRPr="00BA311D">
        <w:t>SoC, Vivado</w:t>
      </w:r>
      <w:r w:rsidR="005804F5" w:rsidRPr="00BA311D">
        <w:t xml:space="preserve"> is used to create </w:t>
      </w:r>
      <w:r w:rsidR="00394969" w:rsidRPr="00BA311D">
        <w:t>a block design</w:t>
      </w:r>
      <w:r w:rsidR="008C0F9E" w:rsidRPr="00BA311D">
        <w:t xml:space="preserve"> t</w:t>
      </w:r>
      <w:r w:rsidR="005804F5" w:rsidRPr="00BA311D">
        <w:t>hat</w:t>
      </w:r>
      <w:r w:rsidR="008C0F9E" w:rsidRPr="00BA311D">
        <w:t xml:space="preserve"> implement</w:t>
      </w:r>
      <w:r w:rsidR="005804F5" w:rsidRPr="00BA311D">
        <w:t>s the</w:t>
      </w:r>
      <w:r w:rsidR="008C0F9E" w:rsidRPr="00BA311D">
        <w:t xml:space="preserve"> desired PS and PL blocks.</w:t>
      </w:r>
      <w:r w:rsidR="00BA33AD" w:rsidRPr="00BA311D">
        <w:t xml:space="preserve"> The PL implements </w:t>
      </w:r>
      <w:r w:rsidR="008C0F9E" w:rsidRPr="00BA311D">
        <w:t xml:space="preserve">SPI and I2C Master </w:t>
      </w:r>
      <w:r w:rsidR="00BA33AD" w:rsidRPr="00BA311D">
        <w:t xml:space="preserve">controllers </w:t>
      </w:r>
      <w:r w:rsidR="008C0F9E" w:rsidRPr="00BA311D">
        <w:t xml:space="preserve">to communicate with external sensors </w:t>
      </w:r>
      <w:r w:rsidR="00394969" w:rsidRPr="00BA311D">
        <w:t xml:space="preserve">Pmod AD2, </w:t>
      </w:r>
      <w:r w:rsidR="008155BD" w:rsidRPr="00BA311D">
        <w:t>TC1 and OLED</w:t>
      </w:r>
      <w:r w:rsidR="008C0F9E" w:rsidRPr="00BA311D">
        <w:t xml:space="preserve"> display</w:t>
      </w:r>
      <w:r w:rsidR="00394969" w:rsidRPr="00BA311D">
        <w:t>.</w:t>
      </w:r>
      <w:r w:rsidR="00BA33AD" w:rsidRPr="00BA311D">
        <w:t xml:space="preserve"> The biosensor software runs on one of the ARM cores within the </w:t>
      </w:r>
      <w:r w:rsidR="00D33370" w:rsidRPr="00BA311D">
        <w:t>Zynq</w:t>
      </w:r>
      <w:r w:rsidR="00BA33AD" w:rsidRPr="00BA311D">
        <w:t>-7000</w:t>
      </w:r>
      <w:r w:rsidR="00D33370" w:rsidRPr="00BA311D">
        <w:t xml:space="preserve"> P</w:t>
      </w:r>
      <w:r w:rsidR="00BA33AD" w:rsidRPr="00BA311D">
        <w:t>S</w:t>
      </w:r>
      <w:r w:rsidR="003C3568" w:rsidRPr="00BA311D">
        <w:t>,</w:t>
      </w:r>
      <w:r w:rsidR="008C0F9E" w:rsidRPr="00BA311D">
        <w:t xml:space="preserve"> and the </w:t>
      </w:r>
      <w:r w:rsidR="006D2231" w:rsidRPr="00BA311D">
        <w:t>implemented</w:t>
      </w:r>
      <w:r w:rsidR="00BA33AD" w:rsidRPr="00BA311D">
        <w:t xml:space="preserve"> interfaces</w:t>
      </w:r>
      <w:r w:rsidR="008155BD" w:rsidRPr="00BA311D">
        <w:t xml:space="preserve"> can be connected to an AXI Interconnect that allows communication between PS-PL.</w:t>
      </w:r>
    </w:p>
    <w:p w14:paraId="7EAD04C3" w14:textId="1AE6C800" w:rsidR="00112EE0" w:rsidRPr="00BA311D" w:rsidRDefault="006702E7" w:rsidP="00166132">
      <w:pPr>
        <w:spacing w:line="480" w:lineRule="auto"/>
        <w:ind w:left="792" w:right="864" w:firstLine="288"/>
        <w:jc w:val="both"/>
        <w:rPr>
          <w:iCs/>
          <w:sz w:val="24"/>
          <w:szCs w:val="24"/>
        </w:rPr>
      </w:pPr>
      <w:r w:rsidRPr="00BA311D">
        <w:rPr>
          <w:iCs/>
          <w:sz w:val="24"/>
          <w:szCs w:val="24"/>
        </w:rPr>
        <w:t xml:space="preserve">The Pmod IP blocks are custom </w:t>
      </w:r>
      <w:r w:rsidR="00F33660" w:rsidRPr="00BA311D">
        <w:rPr>
          <w:iCs/>
          <w:sz w:val="24"/>
          <w:szCs w:val="24"/>
        </w:rPr>
        <w:t>IPs</w:t>
      </w:r>
      <w:r w:rsidRPr="00BA311D">
        <w:rPr>
          <w:iCs/>
          <w:sz w:val="24"/>
          <w:szCs w:val="24"/>
        </w:rPr>
        <w:t xml:space="preserve"> designed by</w:t>
      </w:r>
      <w:r w:rsidR="00166132" w:rsidRPr="00BA311D">
        <w:rPr>
          <w:iCs/>
          <w:sz w:val="24"/>
          <w:szCs w:val="24"/>
        </w:rPr>
        <w:t xml:space="preserve"> Digilent </w:t>
      </w:r>
      <w:r w:rsidRPr="00BA311D">
        <w:rPr>
          <w:iCs/>
          <w:sz w:val="24"/>
          <w:szCs w:val="24"/>
        </w:rPr>
        <w:t>with specific configurations</w:t>
      </w:r>
      <w:r w:rsidR="00166132" w:rsidRPr="00BA311D">
        <w:rPr>
          <w:iCs/>
          <w:sz w:val="24"/>
          <w:szCs w:val="24"/>
        </w:rPr>
        <w:t xml:space="preserve"> for each specific Pmod</w:t>
      </w:r>
      <w:r w:rsidR="00A65D66" w:rsidRPr="00BA311D">
        <w:rPr>
          <w:iCs/>
          <w:sz w:val="24"/>
          <w:szCs w:val="24"/>
        </w:rPr>
        <w:t xml:space="preserve">. </w:t>
      </w:r>
      <w:hyperlink r:id="rId49" w:history="1">
        <w:r w:rsidR="00166132" w:rsidRPr="00BA311D">
          <w:rPr>
            <w:rStyle w:val="Hyperlink"/>
            <w:iCs/>
            <w:sz w:val="24"/>
            <w:szCs w:val="24"/>
          </w:rPr>
          <w:t>Digilent</w:t>
        </w:r>
      </w:hyperlink>
      <w:r w:rsidR="00166132" w:rsidRPr="00BA311D">
        <w:rPr>
          <w:iCs/>
          <w:sz w:val="24"/>
          <w:szCs w:val="24"/>
        </w:rPr>
        <w:t xml:space="preserve"> </w:t>
      </w:r>
      <w:r w:rsidR="00BD45C1" w:rsidRPr="00BA311D">
        <w:rPr>
          <w:rStyle w:val="EndnoteReference"/>
          <w:spacing w:val="-4"/>
          <w:szCs w:val="24"/>
        </w:rPr>
        <w:t>[</w:t>
      </w:r>
      <w:r w:rsidR="00BD45C1" w:rsidRPr="00BA311D">
        <w:rPr>
          <w:rStyle w:val="EndnoteReference"/>
          <w:spacing w:val="-4"/>
          <w:szCs w:val="24"/>
        </w:rPr>
        <w:endnoteReference w:id="34"/>
      </w:r>
      <w:r w:rsidR="00BD45C1" w:rsidRPr="00BA311D">
        <w:rPr>
          <w:rStyle w:val="EndnoteReference"/>
          <w:spacing w:val="-4"/>
          <w:szCs w:val="24"/>
        </w:rPr>
        <w:t>]</w:t>
      </w:r>
      <w:r w:rsidR="002A12FF" w:rsidRPr="00BA311D">
        <w:rPr>
          <w:iCs/>
          <w:sz w:val="24"/>
          <w:szCs w:val="24"/>
        </w:rPr>
        <w:t xml:space="preserve"> </w:t>
      </w:r>
      <w:r w:rsidR="00166132" w:rsidRPr="00BA311D">
        <w:rPr>
          <w:iCs/>
          <w:sz w:val="24"/>
          <w:szCs w:val="24"/>
        </w:rPr>
        <w:t xml:space="preserve">has a Vivado library where all their IP repos can be downloaded. </w:t>
      </w:r>
      <w:r w:rsidR="006419FF" w:rsidRPr="00BA311D">
        <w:rPr>
          <w:iCs/>
          <w:sz w:val="24"/>
          <w:szCs w:val="24"/>
        </w:rPr>
        <w:fldChar w:fldCharType="begin"/>
      </w:r>
      <w:r w:rsidR="006419FF" w:rsidRPr="00BA311D">
        <w:rPr>
          <w:iCs/>
          <w:sz w:val="24"/>
          <w:szCs w:val="24"/>
        </w:rPr>
        <w:instrText xml:space="preserve"> REF _Ref119006084 \h  \* MERGEFORMAT </w:instrText>
      </w:r>
      <w:r w:rsidR="006419FF" w:rsidRPr="00BA311D">
        <w:rPr>
          <w:iCs/>
          <w:sz w:val="24"/>
          <w:szCs w:val="24"/>
        </w:rPr>
      </w:r>
      <w:r w:rsidR="006419FF" w:rsidRPr="00BA311D">
        <w:rPr>
          <w:iCs/>
          <w:sz w:val="24"/>
          <w:szCs w:val="24"/>
        </w:rPr>
        <w:fldChar w:fldCharType="separate"/>
      </w:r>
      <w:r w:rsidR="00D128A0" w:rsidRPr="00BA311D">
        <w:rPr>
          <w:sz w:val="24"/>
          <w:szCs w:val="24"/>
        </w:rPr>
        <w:t xml:space="preserve">Figure </w:t>
      </w:r>
      <w:r w:rsidR="00D128A0" w:rsidRPr="00D128A0">
        <w:rPr>
          <w:noProof/>
          <w:color w:val="0070C0"/>
          <w:sz w:val="24"/>
          <w:szCs w:val="24"/>
        </w:rPr>
        <w:t>23</w:t>
      </w:r>
      <w:r w:rsidR="006419FF" w:rsidRPr="00BA311D">
        <w:rPr>
          <w:iCs/>
          <w:sz w:val="24"/>
          <w:szCs w:val="24"/>
        </w:rPr>
        <w:fldChar w:fldCharType="end"/>
      </w:r>
      <w:r w:rsidR="006419FF" w:rsidRPr="00BA311D">
        <w:rPr>
          <w:iCs/>
          <w:sz w:val="24"/>
          <w:szCs w:val="24"/>
        </w:rPr>
        <w:t xml:space="preserve"> is a simplified block design of the </w:t>
      </w:r>
      <w:r w:rsidR="00F33660" w:rsidRPr="00BA311D">
        <w:rPr>
          <w:iCs/>
          <w:sz w:val="24"/>
          <w:szCs w:val="24"/>
        </w:rPr>
        <w:t xml:space="preserve">Pmod </w:t>
      </w:r>
      <w:r w:rsidR="00F95839" w:rsidRPr="00BA311D">
        <w:rPr>
          <w:iCs/>
          <w:sz w:val="24"/>
          <w:szCs w:val="24"/>
        </w:rPr>
        <w:t>IPs</w:t>
      </w:r>
      <w:r w:rsidR="006419FF" w:rsidRPr="00BA311D">
        <w:rPr>
          <w:iCs/>
          <w:sz w:val="24"/>
          <w:szCs w:val="24"/>
        </w:rPr>
        <w:t xml:space="preserve">, since </w:t>
      </w:r>
      <w:r w:rsidR="00F33660" w:rsidRPr="00BA311D">
        <w:rPr>
          <w:iCs/>
          <w:sz w:val="24"/>
          <w:szCs w:val="24"/>
        </w:rPr>
        <w:t xml:space="preserve">PmodTC_v1_0 and PmodOLED_v1_0 are SPI controllers and PmodAD2_v1_0 is an I2C controller. </w:t>
      </w:r>
      <w:r w:rsidR="003F2C5C" w:rsidRPr="00BA311D">
        <w:rPr>
          <w:iCs/>
          <w:sz w:val="24"/>
          <w:szCs w:val="24"/>
        </w:rPr>
        <w:t>S</w:t>
      </w:r>
      <w:r w:rsidR="00F33660" w:rsidRPr="00BA311D">
        <w:rPr>
          <w:iCs/>
          <w:sz w:val="24"/>
          <w:szCs w:val="24"/>
        </w:rPr>
        <w:t xml:space="preserve">imilar design can be implemented using two SPI controllers </w:t>
      </w:r>
      <w:r w:rsidR="007B36E1" w:rsidRPr="00BA311D">
        <w:rPr>
          <w:iCs/>
          <w:sz w:val="24"/>
          <w:szCs w:val="24"/>
        </w:rPr>
        <w:t>and a single I2C controller.</w:t>
      </w:r>
      <w:r w:rsidR="00780F36" w:rsidRPr="00BA311D">
        <w:rPr>
          <w:iCs/>
          <w:sz w:val="24"/>
          <w:szCs w:val="24"/>
        </w:rPr>
        <w:t xml:space="preserve"> Note, IP repos must be added to Vivado IP repository for usage.</w:t>
      </w:r>
    </w:p>
    <w:p w14:paraId="3C7C22B4" w14:textId="7354940A" w:rsidR="003F2C5C" w:rsidRPr="00BA311D" w:rsidRDefault="003F2C5C" w:rsidP="003F2C5C">
      <w:pPr>
        <w:pStyle w:val="BodyText"/>
        <w:keepNext/>
        <w:spacing w:before="0" w:line="480" w:lineRule="auto"/>
        <w:ind w:right="845" w:firstLine="720"/>
      </w:pPr>
      <w:r w:rsidRPr="00BA311D">
        <w:rPr>
          <w:noProof/>
        </w:rPr>
        <w:drawing>
          <wp:inline distT="0" distB="0" distL="0" distR="0" wp14:anchorId="0EC03E4B" wp14:editId="003498AF">
            <wp:extent cx="4823260" cy="1699146"/>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0"/>
                    <a:stretch>
                      <a:fillRect/>
                    </a:stretch>
                  </pic:blipFill>
                  <pic:spPr>
                    <a:xfrm>
                      <a:off x="0" y="0"/>
                      <a:ext cx="4851999" cy="1709270"/>
                    </a:xfrm>
                    <a:prstGeom prst="rect">
                      <a:avLst/>
                    </a:prstGeom>
                  </pic:spPr>
                </pic:pic>
              </a:graphicData>
            </a:graphic>
          </wp:inline>
        </w:drawing>
      </w:r>
    </w:p>
    <w:p w14:paraId="02EDADCC" w14:textId="5667B6E1" w:rsidR="00747E68" w:rsidRPr="00BA311D" w:rsidRDefault="00112EE0" w:rsidP="00112EE0">
      <w:pPr>
        <w:pStyle w:val="Caption"/>
        <w:jc w:val="center"/>
        <w:rPr>
          <w:sz w:val="24"/>
          <w:szCs w:val="24"/>
        </w:rPr>
      </w:pPr>
      <w:bookmarkStart w:id="1321" w:name="_Ref119006084"/>
      <w:bookmarkStart w:id="1322" w:name="_Toc118460317"/>
      <w:bookmarkStart w:id="1323" w:name="_Toc120907439"/>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23</w:t>
      </w:r>
      <w:r w:rsidRPr="00BA311D">
        <w:rPr>
          <w:noProof/>
          <w:sz w:val="24"/>
          <w:szCs w:val="24"/>
        </w:rPr>
        <w:fldChar w:fldCharType="end"/>
      </w:r>
      <w:bookmarkEnd w:id="1321"/>
      <w:r w:rsidRPr="00BA311D">
        <w:rPr>
          <w:sz w:val="24"/>
          <w:szCs w:val="24"/>
        </w:rPr>
        <w:t>. Simplified block design</w:t>
      </w:r>
      <w:bookmarkEnd w:id="1322"/>
      <w:bookmarkEnd w:id="1323"/>
    </w:p>
    <w:p w14:paraId="561980D7" w14:textId="32DC046B" w:rsidR="00D33370" w:rsidRPr="00BA311D" w:rsidRDefault="00D33370" w:rsidP="009409B3">
      <w:pPr>
        <w:pStyle w:val="BodyText"/>
        <w:spacing w:before="0" w:line="480" w:lineRule="auto"/>
        <w:ind w:left="792" w:right="864" w:firstLine="288"/>
        <w:jc w:val="both"/>
        <w:rPr>
          <w:spacing w:val="-4"/>
        </w:rPr>
      </w:pPr>
      <w:r w:rsidRPr="00BA311D">
        <w:t>Six logic blocks are used for this system</w:t>
      </w:r>
      <w:r w:rsidR="00741EC4" w:rsidRPr="00BA311D">
        <w:t xml:space="preserve"> in which two</w:t>
      </w:r>
      <w:r w:rsidRPr="00BA311D">
        <w:t xml:space="preserve"> are generated by the development environment </w:t>
      </w:r>
      <w:r w:rsidR="00741EC4" w:rsidRPr="00BA311D">
        <w:t xml:space="preserve">and the others need to be </w:t>
      </w:r>
      <w:r w:rsidR="006D2231" w:rsidRPr="00BA311D">
        <w:t>implemented</w:t>
      </w:r>
      <w:r w:rsidR="00741EC4" w:rsidRPr="00BA311D">
        <w:t xml:space="preserve"> from the IP catalog</w:t>
      </w:r>
      <w:r w:rsidR="00D44AD9" w:rsidRPr="00BA311D">
        <w:t xml:space="preserve"> as shown</w:t>
      </w:r>
      <w:r w:rsidR="00112EE0" w:rsidRPr="00BA311D">
        <w:t xml:space="preserve"> in</w:t>
      </w:r>
      <w:r w:rsidR="00741EC4" w:rsidRPr="00BA311D">
        <w:t xml:space="preserve"> </w:t>
      </w:r>
      <w:r w:rsidR="00F459C3" w:rsidRPr="00BA311D">
        <w:fldChar w:fldCharType="begin"/>
      </w:r>
      <w:r w:rsidR="00F459C3" w:rsidRPr="00BA311D">
        <w:instrText xml:space="preserve"> REF _Ref120642644 \h  \* MERGEFORMAT </w:instrText>
      </w:r>
      <w:r w:rsidR="00F459C3" w:rsidRPr="00BA311D">
        <w:fldChar w:fldCharType="separate"/>
      </w:r>
      <w:r w:rsidR="00D128A0" w:rsidRPr="00BA311D">
        <w:t xml:space="preserve">Figure </w:t>
      </w:r>
      <w:r w:rsidR="00D128A0" w:rsidRPr="00D128A0">
        <w:rPr>
          <w:noProof/>
          <w:color w:val="0070C0"/>
        </w:rPr>
        <w:t>26</w:t>
      </w:r>
      <w:r w:rsidR="00F459C3" w:rsidRPr="00BA311D">
        <w:fldChar w:fldCharType="end"/>
      </w:r>
      <w:r w:rsidR="003C5C11" w:rsidRPr="00BA311D">
        <w:t xml:space="preserve">. </w:t>
      </w:r>
      <w:r w:rsidR="006D2231" w:rsidRPr="00BA311D">
        <w:t xml:space="preserve">Once all IPs are added to block design, block </w:t>
      </w:r>
      <w:r w:rsidR="006D2231" w:rsidRPr="00BA311D">
        <w:lastRenderedPageBreak/>
        <w:t xml:space="preserve">automation and connection automation tool </w:t>
      </w:r>
      <w:r w:rsidR="003C5C11" w:rsidRPr="00BA311D">
        <w:t>are</w:t>
      </w:r>
      <w:r w:rsidR="006D2231" w:rsidRPr="00BA311D">
        <w:t xml:space="preserve"> used for connecting blocks together and creating ports such as DDR and Fixed_IO that connect directly to the PS</w:t>
      </w:r>
      <w:r w:rsidR="003C5C11" w:rsidRPr="00BA311D">
        <w:t>, more details on Xilinx and Digilent tutorials</w:t>
      </w:r>
      <w:r w:rsidR="002A12FF" w:rsidRPr="00BA311D">
        <w:t xml:space="preserve"> </w:t>
      </w:r>
      <w:r w:rsidR="008C0688" w:rsidRPr="00BA311D">
        <w:rPr>
          <w:rStyle w:val="EndnoteReference"/>
          <w:spacing w:val="-4"/>
        </w:rPr>
        <w:t>[</w:t>
      </w:r>
      <w:r w:rsidR="008C0688" w:rsidRPr="00BA311D">
        <w:rPr>
          <w:rStyle w:val="EndnoteReference"/>
          <w:spacing w:val="-4"/>
        </w:rPr>
        <w:endnoteReference w:id="35"/>
      </w:r>
      <w:r w:rsidR="008C0688" w:rsidRPr="00BA311D">
        <w:rPr>
          <w:rStyle w:val="EndnoteReference"/>
          <w:spacing w:val="-4"/>
        </w:rPr>
        <w:t>]</w:t>
      </w:r>
      <w:r w:rsidR="009409B3" w:rsidRPr="00BA311D">
        <w:t>,</w:t>
      </w:r>
      <w:r w:rsidR="008C0688" w:rsidRPr="00BA311D">
        <w:rPr>
          <w:rStyle w:val="EndnoteReference"/>
          <w:spacing w:val="-4"/>
        </w:rPr>
        <w:t xml:space="preserve"> [</w:t>
      </w:r>
      <w:r w:rsidR="008C0688" w:rsidRPr="00BA311D">
        <w:rPr>
          <w:rStyle w:val="EndnoteReference"/>
          <w:spacing w:val="-4"/>
        </w:rPr>
        <w:endnoteReference w:id="36"/>
      </w:r>
      <w:r w:rsidR="008C0688" w:rsidRPr="00BA311D">
        <w:rPr>
          <w:rStyle w:val="EndnoteReference"/>
          <w:spacing w:val="-4"/>
        </w:rPr>
        <w:t>]</w:t>
      </w:r>
      <w:r w:rsidR="009409B3" w:rsidRPr="00BA311D">
        <w:t>,</w:t>
      </w:r>
      <w:r w:rsidR="008C0688" w:rsidRPr="00BA311D">
        <w:rPr>
          <w:spacing w:val="-4"/>
        </w:rPr>
        <w:t xml:space="preserve"> </w:t>
      </w:r>
      <w:r w:rsidR="008C0688" w:rsidRPr="00BA311D">
        <w:rPr>
          <w:rStyle w:val="EndnoteReference"/>
          <w:spacing w:val="-4"/>
        </w:rPr>
        <w:t>[</w:t>
      </w:r>
      <w:r w:rsidR="008C0688" w:rsidRPr="00BA311D">
        <w:rPr>
          <w:rStyle w:val="EndnoteReference"/>
          <w:spacing w:val="-4"/>
        </w:rPr>
        <w:endnoteReference w:id="37"/>
      </w:r>
      <w:r w:rsidR="008C0688" w:rsidRPr="00BA311D">
        <w:rPr>
          <w:rStyle w:val="EndnoteReference"/>
          <w:spacing w:val="-4"/>
        </w:rPr>
        <w:t>]</w:t>
      </w:r>
      <w:r w:rsidR="009409B3" w:rsidRPr="00BA311D">
        <w:t>,</w:t>
      </w:r>
      <w:r w:rsidR="009409B3" w:rsidRPr="00BA311D">
        <w:rPr>
          <w:spacing w:val="-4"/>
        </w:rPr>
        <w:t xml:space="preserve"> </w:t>
      </w:r>
      <w:r w:rsidR="00BD45C1" w:rsidRPr="00BA311D">
        <w:rPr>
          <w:rStyle w:val="EndnoteReference"/>
          <w:spacing w:val="-4"/>
        </w:rPr>
        <w:t>[</w:t>
      </w:r>
      <w:r w:rsidR="00BD45C1" w:rsidRPr="00BA311D">
        <w:rPr>
          <w:rStyle w:val="EndnoteReference"/>
          <w:spacing w:val="-4"/>
        </w:rPr>
        <w:endnoteReference w:id="38"/>
      </w:r>
      <w:r w:rsidR="00BD45C1" w:rsidRPr="00BA311D">
        <w:rPr>
          <w:rStyle w:val="EndnoteReference"/>
          <w:spacing w:val="-4"/>
        </w:rPr>
        <w:t>]</w:t>
      </w:r>
      <w:r w:rsidR="009409B3" w:rsidRPr="00BA311D">
        <w:t xml:space="preserve">. </w:t>
      </w:r>
      <w:r w:rsidR="00741EC4" w:rsidRPr="00BA311D">
        <w:t>The blocks generated are the Processor System Reset and AXI Peripheral</w:t>
      </w:r>
      <w:r w:rsidR="003F1E75" w:rsidRPr="00BA311D">
        <w:t>s</w:t>
      </w:r>
      <w:r w:rsidR="00741EC4" w:rsidRPr="00BA311D">
        <w:t xml:space="preserve"> Interconnect. </w:t>
      </w:r>
    </w:p>
    <w:p w14:paraId="05425AAA" w14:textId="7E5B91C9" w:rsidR="003F1E75" w:rsidRPr="00BA311D" w:rsidRDefault="003F1E75" w:rsidP="003F1E75">
      <w:pPr>
        <w:pStyle w:val="BodyText"/>
        <w:numPr>
          <w:ilvl w:val="0"/>
          <w:numId w:val="13"/>
        </w:numPr>
        <w:spacing w:before="0" w:line="480" w:lineRule="auto"/>
        <w:rPr>
          <w:b/>
          <w:bCs/>
        </w:rPr>
      </w:pPr>
      <w:r w:rsidRPr="00BA311D">
        <w:rPr>
          <w:b/>
          <w:bCs/>
        </w:rPr>
        <w:t>Zynq Processing System</w:t>
      </w:r>
    </w:p>
    <w:p w14:paraId="19F4BE4A" w14:textId="4990D9E5" w:rsidR="000E6117" w:rsidRPr="00BA311D" w:rsidRDefault="000E6117" w:rsidP="00030A76">
      <w:pPr>
        <w:pStyle w:val="BodyText"/>
        <w:spacing w:before="0" w:line="480" w:lineRule="auto"/>
        <w:ind w:left="792" w:right="864" w:firstLine="288"/>
        <w:jc w:val="both"/>
      </w:pPr>
      <w:r w:rsidRPr="00BA311D">
        <w:t>This is the instant</w:t>
      </w:r>
      <w:r w:rsidR="006D2231" w:rsidRPr="00BA311D">
        <w:t>iati</w:t>
      </w:r>
      <w:r w:rsidRPr="00BA311D">
        <w:t>on of the PS</w:t>
      </w:r>
      <w:r w:rsidR="00554A7C" w:rsidRPr="00BA311D">
        <w:t xml:space="preserve"> that must be included in every project for the ARM processor to run the application. The PS block has configuration options that can be set at the hardware level such as enabling interfaces, defining clock frequency, setting interrupts, managing MIO configurations, and many more</w:t>
      </w:r>
      <w:r w:rsidR="00CF20E7" w:rsidRPr="00BA311D">
        <w:t>, however, the PS is controlled by the software</w:t>
      </w:r>
      <w:r w:rsidR="00554A7C" w:rsidRPr="00BA311D">
        <w:t>. For this project, the following configurations were done:</w:t>
      </w:r>
    </w:p>
    <w:p w14:paraId="3CDAC986" w14:textId="48D18456" w:rsidR="00554A7C" w:rsidRPr="00BA311D" w:rsidRDefault="00554A7C" w:rsidP="005804F5">
      <w:pPr>
        <w:pStyle w:val="BodyText"/>
        <w:numPr>
          <w:ilvl w:val="0"/>
          <w:numId w:val="14"/>
        </w:numPr>
        <w:spacing w:before="0" w:line="480" w:lineRule="auto"/>
        <w:jc w:val="both"/>
        <w:rPr>
          <w:b/>
          <w:bCs/>
        </w:rPr>
      </w:pPr>
      <w:r w:rsidRPr="00BA311D">
        <w:t xml:space="preserve">Clock configuration: </w:t>
      </w:r>
      <w:r w:rsidR="005804F5" w:rsidRPr="00BA311D">
        <w:t>After using block automation provided by Vivado and configuring the PLLs correctly based on the Zybo hardware design, the</w:t>
      </w:r>
      <w:r w:rsidR="009F26F6" w:rsidRPr="00BA311D">
        <w:t xml:space="preserve"> CPU clock is set to 667MHz along with a PL fabric clock at 50MHz. The PL fabric clock sets the PS and PL to the same clock frequency.</w:t>
      </w:r>
    </w:p>
    <w:p w14:paraId="4B913DC0" w14:textId="77777777" w:rsidR="005804F5" w:rsidRPr="00BA311D" w:rsidRDefault="009F26F6" w:rsidP="00737E7D">
      <w:pPr>
        <w:pStyle w:val="BodyText"/>
        <w:numPr>
          <w:ilvl w:val="0"/>
          <w:numId w:val="14"/>
        </w:numPr>
        <w:spacing w:before="0" w:line="480" w:lineRule="auto"/>
        <w:jc w:val="both"/>
        <w:rPr>
          <w:b/>
          <w:bCs/>
        </w:rPr>
      </w:pPr>
      <w:r w:rsidRPr="00BA311D">
        <w:t xml:space="preserve">MIO Configuration: UART1 interface </w:t>
      </w:r>
      <w:r w:rsidR="005804F5" w:rsidRPr="00BA311D">
        <w:t xml:space="preserve">is </w:t>
      </w:r>
      <w:r w:rsidRPr="00BA311D">
        <w:t xml:space="preserve">enabled with IO property set to MIO. </w:t>
      </w:r>
    </w:p>
    <w:p w14:paraId="6ED05BA0" w14:textId="51AB758C" w:rsidR="00341094" w:rsidRPr="00BA311D" w:rsidRDefault="00341094" w:rsidP="00737E7D">
      <w:pPr>
        <w:pStyle w:val="BodyText"/>
        <w:numPr>
          <w:ilvl w:val="0"/>
          <w:numId w:val="14"/>
        </w:numPr>
        <w:spacing w:before="0" w:line="480" w:lineRule="auto"/>
        <w:jc w:val="both"/>
        <w:rPr>
          <w:b/>
          <w:bCs/>
        </w:rPr>
      </w:pPr>
      <w:r w:rsidRPr="00BA311D">
        <w:t>PS-PL Configuration: UART1 should be set to a baud rate of 115,200.</w:t>
      </w:r>
    </w:p>
    <w:p w14:paraId="629E084B" w14:textId="1E4A0205" w:rsidR="003F1E75" w:rsidRPr="00BA311D" w:rsidRDefault="003F1E75" w:rsidP="003F1E75">
      <w:pPr>
        <w:pStyle w:val="BodyText"/>
        <w:numPr>
          <w:ilvl w:val="0"/>
          <w:numId w:val="13"/>
        </w:numPr>
        <w:spacing w:before="0" w:line="480" w:lineRule="auto"/>
        <w:rPr>
          <w:b/>
          <w:bCs/>
        </w:rPr>
      </w:pPr>
      <w:r w:rsidRPr="00BA311D">
        <w:rPr>
          <w:b/>
          <w:bCs/>
        </w:rPr>
        <w:t>Processor System Reset</w:t>
      </w:r>
    </w:p>
    <w:p w14:paraId="183C4D24" w14:textId="24156AC1" w:rsidR="00341094" w:rsidRPr="00BA311D" w:rsidRDefault="005804F5" w:rsidP="00780F36">
      <w:pPr>
        <w:pStyle w:val="BodyText"/>
        <w:spacing w:before="0" w:line="480" w:lineRule="auto"/>
        <w:ind w:left="792" w:right="864" w:firstLine="288"/>
        <w:jc w:val="both"/>
      </w:pPr>
      <w:r w:rsidRPr="00BA311D">
        <w:t xml:space="preserve">By adding the PS to a hardware design and using connection automation, </w:t>
      </w:r>
      <w:r w:rsidR="00780F36" w:rsidRPr="00BA311D">
        <w:t xml:space="preserve">the block is </w:t>
      </w:r>
      <w:r w:rsidR="002A12FF" w:rsidRPr="00BA311D">
        <w:t>generated which</w:t>
      </w:r>
      <w:r w:rsidR="00341094" w:rsidRPr="00BA311D">
        <w:t xml:space="preserve"> provides resets to the entire system such as peripherals, interconnects and the processor. All connections for this block are automated using block and connection automation tool.</w:t>
      </w:r>
    </w:p>
    <w:p w14:paraId="17457479" w14:textId="32F2A6AE" w:rsidR="003F1E75" w:rsidRPr="00BA311D" w:rsidRDefault="003F1E75" w:rsidP="00737E7D">
      <w:pPr>
        <w:pStyle w:val="BodyText"/>
        <w:numPr>
          <w:ilvl w:val="0"/>
          <w:numId w:val="13"/>
        </w:numPr>
        <w:spacing w:before="0" w:line="480" w:lineRule="auto"/>
        <w:jc w:val="both"/>
        <w:rPr>
          <w:b/>
          <w:bCs/>
        </w:rPr>
      </w:pPr>
      <w:r w:rsidRPr="00BA311D">
        <w:rPr>
          <w:b/>
          <w:bCs/>
        </w:rPr>
        <w:lastRenderedPageBreak/>
        <w:t>AXI Peripherals Connect</w:t>
      </w:r>
    </w:p>
    <w:p w14:paraId="668B77F4" w14:textId="16FBAF2E" w:rsidR="00341094" w:rsidRPr="00BA311D" w:rsidRDefault="00780F36" w:rsidP="00780F36">
      <w:pPr>
        <w:pStyle w:val="BodyText"/>
        <w:spacing w:before="0" w:line="480" w:lineRule="auto"/>
        <w:ind w:left="792" w:right="864" w:firstLine="288"/>
        <w:jc w:val="both"/>
      </w:pPr>
      <w:r w:rsidRPr="00BA311D">
        <w:t xml:space="preserve">This block is generated when a PS and PL block are not connected in a hardware design and connection automation is used. </w:t>
      </w:r>
      <w:r w:rsidR="00075F3F" w:rsidRPr="00BA311D">
        <w:t>This block allows peripherals to be connected using AXI interconnect which provides communication between PS-PL. Connections are automated as well.</w:t>
      </w:r>
    </w:p>
    <w:p w14:paraId="49035946" w14:textId="7EF7F6C1" w:rsidR="003F1E75" w:rsidRPr="00BA311D" w:rsidRDefault="003F1E75" w:rsidP="00737E7D">
      <w:pPr>
        <w:pStyle w:val="BodyText"/>
        <w:numPr>
          <w:ilvl w:val="0"/>
          <w:numId w:val="13"/>
        </w:numPr>
        <w:spacing w:before="0" w:line="480" w:lineRule="auto"/>
        <w:jc w:val="both"/>
        <w:rPr>
          <w:b/>
          <w:bCs/>
        </w:rPr>
      </w:pPr>
      <w:bookmarkStart w:id="1324" w:name="_Ref120732713"/>
      <w:r w:rsidRPr="00BA311D">
        <w:rPr>
          <w:b/>
          <w:bCs/>
        </w:rPr>
        <w:t>Pmod AD2</w:t>
      </w:r>
      <w:bookmarkEnd w:id="1324"/>
    </w:p>
    <w:p w14:paraId="60570DF2" w14:textId="0A1F0C4A" w:rsidR="00F66C18" w:rsidRPr="00BA311D" w:rsidRDefault="00075F3F" w:rsidP="005A254B">
      <w:pPr>
        <w:pStyle w:val="BodyText"/>
        <w:spacing w:before="0" w:line="480" w:lineRule="auto"/>
        <w:ind w:left="792" w:right="864" w:firstLine="288"/>
        <w:jc w:val="both"/>
      </w:pPr>
      <w:r w:rsidRPr="00BA311D">
        <w:t xml:space="preserve">The Pmod AD2 needs to be </w:t>
      </w:r>
      <w:r w:rsidR="00780F36" w:rsidRPr="00BA311D">
        <w:t>implemented</w:t>
      </w:r>
      <w:r w:rsidRPr="00BA311D">
        <w:t xml:space="preserve"> from the IP catalog for usage</w:t>
      </w:r>
      <w:r w:rsidR="003C5C11" w:rsidRPr="00BA311D">
        <w:t>,</w:t>
      </w:r>
      <w:r w:rsidRPr="00BA311D">
        <w:t xml:space="preserve"> which will </w:t>
      </w:r>
      <w:r w:rsidR="00201D2E" w:rsidRPr="00BA311D">
        <w:t>perform</w:t>
      </w:r>
      <w:r w:rsidRPr="00BA311D">
        <w:t xml:space="preserve"> ADC conversions. </w:t>
      </w:r>
      <w:r w:rsidR="00780F36" w:rsidRPr="00BA311D">
        <w:t>The</w:t>
      </w:r>
      <w:r w:rsidR="00F66C18" w:rsidRPr="00BA311D">
        <w:t xml:space="preserve"> Pmod AD2 has four channels with up-to 12-bit resolution and reads from the channels sequentially. The </w:t>
      </w:r>
      <w:r w:rsidR="00DA7D30" w:rsidRPr="00BA311D">
        <w:t xml:space="preserve">interface </w:t>
      </w:r>
      <w:r w:rsidR="00F66C18" w:rsidRPr="00BA311D">
        <w:t>output port</w:t>
      </w:r>
      <w:r w:rsidR="005F105F" w:rsidRPr="00BA311D">
        <w:t xml:space="preserve"> (</w:t>
      </w:r>
      <w:proofErr w:type="spellStart"/>
      <w:r w:rsidR="005F105F" w:rsidRPr="00BA311D">
        <w:t>Pmod_out</w:t>
      </w:r>
      <w:proofErr w:type="spellEnd"/>
      <w:r w:rsidR="005F105F" w:rsidRPr="00BA311D">
        <w:t>)</w:t>
      </w:r>
      <w:r w:rsidR="00F66C18" w:rsidRPr="00BA311D">
        <w:t xml:space="preserve"> of the Pmod</w:t>
      </w:r>
      <w:r w:rsidR="003C5C11" w:rsidRPr="00BA311D">
        <w:t xml:space="preserve">AD2_0 </w:t>
      </w:r>
      <w:r w:rsidR="00F66C18" w:rsidRPr="00BA311D">
        <w:t xml:space="preserve">must be made into an external connection </w:t>
      </w:r>
      <w:r w:rsidR="003C5C11" w:rsidRPr="00BA311D">
        <w:t xml:space="preserve">as shown in </w:t>
      </w:r>
      <w:r w:rsidR="003C5C11" w:rsidRPr="00BA311D">
        <w:fldChar w:fldCharType="begin"/>
      </w:r>
      <w:r w:rsidR="003C5C11" w:rsidRPr="00BA311D">
        <w:instrText xml:space="preserve"> REF _Ref120729402 \h  \* MERGEFORMAT </w:instrText>
      </w:r>
      <w:r w:rsidR="003C5C11" w:rsidRPr="00BA311D">
        <w:fldChar w:fldCharType="separate"/>
      </w:r>
      <w:r w:rsidR="00D128A0" w:rsidRPr="00BA311D">
        <w:t xml:space="preserve">Figure </w:t>
      </w:r>
      <w:r w:rsidR="00D128A0" w:rsidRPr="00D128A0">
        <w:rPr>
          <w:noProof/>
          <w:color w:val="0070C0"/>
        </w:rPr>
        <w:t>24</w:t>
      </w:r>
      <w:r w:rsidR="003C5C11" w:rsidRPr="00BA311D">
        <w:fldChar w:fldCharType="end"/>
      </w:r>
      <w:r w:rsidR="003C5C11" w:rsidRPr="00BA311D">
        <w:t xml:space="preserve">, </w:t>
      </w:r>
      <w:r w:rsidR="00F66C18" w:rsidRPr="00BA311D">
        <w:t xml:space="preserve">so the IP block can be mapped to the FPGA pins that connect to the physical Pmod AD2. </w:t>
      </w:r>
    </w:p>
    <w:p w14:paraId="336E37E6" w14:textId="0456ED08" w:rsidR="00302CFE" w:rsidRPr="00BA311D" w:rsidRDefault="005F105F" w:rsidP="009F4A4D">
      <w:pPr>
        <w:pStyle w:val="BodyText"/>
        <w:keepNext/>
        <w:spacing w:before="0" w:line="480" w:lineRule="auto"/>
        <w:ind w:right="845"/>
      </w:pPr>
      <w:r w:rsidRPr="00BA311D">
        <w:rPr>
          <w:noProof/>
        </w:rPr>
        <w:drawing>
          <wp:inline distT="0" distB="0" distL="0" distR="0" wp14:anchorId="15CFEDB4" wp14:editId="29BAA516">
            <wp:extent cx="5943600" cy="2372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9794" cy="2378727"/>
                    </a:xfrm>
                    <a:prstGeom prst="rect">
                      <a:avLst/>
                    </a:prstGeom>
                  </pic:spPr>
                </pic:pic>
              </a:graphicData>
            </a:graphic>
          </wp:inline>
        </w:drawing>
      </w:r>
    </w:p>
    <w:p w14:paraId="321CC418" w14:textId="4D268CE5" w:rsidR="00302CFE" w:rsidRPr="00BA311D" w:rsidRDefault="00302CFE" w:rsidP="00302CFE">
      <w:pPr>
        <w:pStyle w:val="Caption"/>
        <w:jc w:val="center"/>
        <w:rPr>
          <w:sz w:val="24"/>
          <w:szCs w:val="24"/>
        </w:rPr>
      </w:pPr>
      <w:bookmarkStart w:id="1325" w:name="_Ref120729402"/>
      <w:bookmarkStart w:id="1326" w:name="_Toc120907440"/>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24</w:t>
      </w:r>
      <w:r w:rsidRPr="00BA311D">
        <w:rPr>
          <w:noProof/>
          <w:sz w:val="24"/>
          <w:szCs w:val="24"/>
        </w:rPr>
        <w:fldChar w:fldCharType="end"/>
      </w:r>
      <w:bookmarkEnd w:id="1325"/>
      <w:r w:rsidRPr="00BA311D">
        <w:rPr>
          <w:sz w:val="24"/>
          <w:szCs w:val="24"/>
        </w:rPr>
        <w:t xml:space="preserve">. </w:t>
      </w:r>
      <w:r w:rsidR="005F105F" w:rsidRPr="00BA311D">
        <w:rPr>
          <w:sz w:val="24"/>
          <w:szCs w:val="24"/>
        </w:rPr>
        <w:t>Block Design w/ Pmod AD2</w:t>
      </w:r>
      <w:bookmarkEnd w:id="1326"/>
      <w:r w:rsidR="005F105F" w:rsidRPr="00BA311D">
        <w:rPr>
          <w:sz w:val="24"/>
          <w:szCs w:val="24"/>
        </w:rPr>
        <w:t xml:space="preserve"> </w:t>
      </w:r>
    </w:p>
    <w:p w14:paraId="00165E26" w14:textId="3E31F487" w:rsidR="0003029A" w:rsidRPr="00BA311D" w:rsidRDefault="00F66C18" w:rsidP="0003029A">
      <w:pPr>
        <w:pStyle w:val="BodyText"/>
        <w:spacing w:before="0" w:line="480" w:lineRule="auto"/>
        <w:ind w:left="792" w:right="864" w:firstLine="288"/>
        <w:jc w:val="both"/>
      </w:pPr>
      <w:r w:rsidRPr="00BA311D">
        <w:t xml:space="preserve">After integrating and testing the system, </w:t>
      </w:r>
      <w:r w:rsidR="0003029A" w:rsidRPr="00BA311D">
        <w:t xml:space="preserve">the BPM calculation from the heart rate sensor were compared with the BPM from an Apple smartwatch. The results were nearly identical; however, the project outputs a BPM continuously while </w:t>
      </w:r>
      <w:r w:rsidR="0003029A" w:rsidRPr="00BA311D">
        <w:lastRenderedPageBreak/>
        <w:t xml:space="preserve">the Apple smartwatch is every minute or so. </w:t>
      </w:r>
      <w:r w:rsidRPr="00BA311D">
        <w:t>When two sensors such as heart rate and GSR are connected to the Pmod AD2, the</w:t>
      </w:r>
      <w:r w:rsidR="0003029A" w:rsidRPr="00BA311D">
        <w:t xml:space="preserve"> software starts to read from the channels sequentially. </w:t>
      </w:r>
      <w:r w:rsidRPr="00BA311D">
        <w:t>This creates a small delay that can corrupt the BPM calculations because</w:t>
      </w:r>
      <w:r w:rsidR="0003029A" w:rsidRPr="00BA311D">
        <w:t xml:space="preserve"> reading two different channels and using the same interface rate, halves the rate at which one channel is read. </w:t>
      </w:r>
    </w:p>
    <w:p w14:paraId="6E0B14BD" w14:textId="0711A896" w:rsidR="0003029A" w:rsidRPr="00BA311D" w:rsidRDefault="0003029A" w:rsidP="00B21F49">
      <w:pPr>
        <w:pStyle w:val="BodyText"/>
        <w:spacing w:before="0" w:line="480" w:lineRule="auto"/>
        <w:ind w:left="792" w:right="864" w:firstLine="288"/>
        <w:jc w:val="both"/>
      </w:pPr>
      <w:r w:rsidRPr="00BA311D">
        <w:t>Initially the</w:t>
      </w:r>
      <w:r w:rsidR="00B21F49" w:rsidRPr="00BA311D">
        <w:t xml:space="preserve"> UART</w:t>
      </w:r>
      <w:r w:rsidRPr="00BA311D">
        <w:t xml:space="preserve"> baud rate was 9,600 which was sufficient for reading from a single channel</w:t>
      </w:r>
      <w:r w:rsidR="00B21F49" w:rsidRPr="00BA311D">
        <w:t>. To resolve this problem, the baud rate is increased to 115,200 which is 12x faster. This prints the measurement much quicker, which results in the next sequential read happening sooner. Therefore, the baud rate for the UART needs to be set to 115,200 otherwise the BPM calculation will be wrong.</w:t>
      </w:r>
    </w:p>
    <w:p w14:paraId="1943B22C" w14:textId="0346A508" w:rsidR="003F1E75" w:rsidRPr="00BA311D" w:rsidRDefault="003F1E75" w:rsidP="003F1E75">
      <w:pPr>
        <w:pStyle w:val="BodyText"/>
        <w:numPr>
          <w:ilvl w:val="0"/>
          <w:numId w:val="13"/>
        </w:numPr>
        <w:spacing w:before="0" w:line="480" w:lineRule="auto"/>
        <w:rPr>
          <w:b/>
          <w:bCs/>
        </w:rPr>
      </w:pPr>
      <w:r w:rsidRPr="00BA311D">
        <w:rPr>
          <w:b/>
          <w:bCs/>
        </w:rPr>
        <w:t>Pmod OLED</w:t>
      </w:r>
    </w:p>
    <w:p w14:paraId="1EE3DBA7" w14:textId="61B3277A" w:rsidR="008A67FF" w:rsidRPr="00BA311D" w:rsidRDefault="008A67FF" w:rsidP="00B21F49">
      <w:pPr>
        <w:pStyle w:val="BodyText"/>
        <w:spacing w:before="0" w:line="480" w:lineRule="auto"/>
        <w:ind w:left="792" w:right="864" w:firstLine="288"/>
        <w:jc w:val="both"/>
      </w:pPr>
      <w:r w:rsidRPr="00BA311D">
        <w:t xml:space="preserve">The OLED display </w:t>
      </w:r>
      <w:r w:rsidR="00B21F49" w:rsidRPr="00BA311D">
        <w:t xml:space="preserve">is implemented </w:t>
      </w:r>
      <w:r w:rsidRPr="00BA311D">
        <w:t xml:space="preserve">from the IP catalog </w:t>
      </w:r>
      <w:r w:rsidR="00B21F49" w:rsidRPr="00BA311D">
        <w:t>that</w:t>
      </w:r>
      <w:r w:rsidRPr="00BA311D">
        <w:t xml:space="preserve"> </w:t>
      </w:r>
      <w:r w:rsidR="00B21F49" w:rsidRPr="00BA311D">
        <w:t>allows</w:t>
      </w:r>
      <w:r w:rsidRPr="00BA311D">
        <w:t xml:space="preserve"> </w:t>
      </w:r>
      <w:r w:rsidR="0084376B" w:rsidRPr="00BA311D">
        <w:t>writing</w:t>
      </w:r>
      <w:r w:rsidRPr="00BA311D">
        <w:t xml:space="preserve"> to the display such as printing measurements, text, or image. The </w:t>
      </w:r>
      <w:r w:rsidR="00A11EB3" w:rsidRPr="00BA311D">
        <w:t xml:space="preserve">interface </w:t>
      </w:r>
      <w:r w:rsidRPr="00BA311D">
        <w:t>output port</w:t>
      </w:r>
      <w:r w:rsidR="005930E7" w:rsidRPr="00BA311D">
        <w:t xml:space="preserve"> (</w:t>
      </w:r>
      <w:proofErr w:type="spellStart"/>
      <w:r w:rsidR="005930E7" w:rsidRPr="00BA311D">
        <w:t>Pmod_out</w:t>
      </w:r>
      <w:proofErr w:type="spellEnd"/>
      <w:r w:rsidR="005930E7" w:rsidRPr="00BA311D">
        <w:t>)</w:t>
      </w:r>
      <w:r w:rsidR="003C5C11" w:rsidRPr="00BA311D">
        <w:t xml:space="preserve"> of the PmodOLED_0</w:t>
      </w:r>
      <w:r w:rsidRPr="00BA311D">
        <w:t xml:space="preserve"> needs to be made into an external connection</w:t>
      </w:r>
      <w:r w:rsidR="00DA7D30" w:rsidRPr="00BA311D">
        <w:t xml:space="preserve"> </w:t>
      </w:r>
      <w:r w:rsidR="00B56855" w:rsidRPr="00BA311D">
        <w:t xml:space="preserve">as shown in </w:t>
      </w:r>
      <w:r w:rsidR="00B56855" w:rsidRPr="00BA311D">
        <w:fldChar w:fldCharType="begin"/>
      </w:r>
      <w:r w:rsidR="00B56855" w:rsidRPr="00BA311D">
        <w:instrText xml:space="preserve"> REF _Ref120729494 \h  \* MERGEFORMAT </w:instrText>
      </w:r>
      <w:r w:rsidR="00B56855" w:rsidRPr="00BA311D">
        <w:fldChar w:fldCharType="separate"/>
      </w:r>
      <w:r w:rsidR="00D128A0" w:rsidRPr="00BA311D">
        <w:t xml:space="preserve">Figure </w:t>
      </w:r>
      <w:r w:rsidR="00D128A0" w:rsidRPr="00D128A0">
        <w:rPr>
          <w:noProof/>
          <w:color w:val="0070C0"/>
        </w:rPr>
        <w:t>25</w:t>
      </w:r>
      <w:r w:rsidR="00B56855" w:rsidRPr="00BA311D">
        <w:fldChar w:fldCharType="end"/>
      </w:r>
      <w:r w:rsidR="00B56855" w:rsidRPr="00BA311D">
        <w:t xml:space="preserve">, </w:t>
      </w:r>
      <w:r w:rsidR="00DA7D30" w:rsidRPr="00BA311D">
        <w:t>allowing the pins to be mapped to the FPGA pins.</w:t>
      </w:r>
    </w:p>
    <w:p w14:paraId="681BD411" w14:textId="5818288F" w:rsidR="00FA0DF9" w:rsidRPr="00BA311D" w:rsidRDefault="00FA0DF9" w:rsidP="009F4A4D">
      <w:pPr>
        <w:pStyle w:val="BodyText"/>
        <w:keepNext/>
        <w:spacing w:before="0" w:line="480" w:lineRule="auto"/>
        <w:ind w:right="845"/>
      </w:pPr>
      <w:r w:rsidRPr="00BA311D">
        <w:rPr>
          <w:noProof/>
        </w:rPr>
        <w:drawing>
          <wp:inline distT="0" distB="0" distL="0" distR="0" wp14:anchorId="31D8D87B" wp14:editId="5D11CF6A">
            <wp:extent cx="5943600" cy="20504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50415"/>
                    </a:xfrm>
                    <a:prstGeom prst="rect">
                      <a:avLst/>
                    </a:prstGeom>
                  </pic:spPr>
                </pic:pic>
              </a:graphicData>
            </a:graphic>
          </wp:inline>
        </w:drawing>
      </w:r>
    </w:p>
    <w:p w14:paraId="22CE86F3" w14:textId="2909C0B0" w:rsidR="00FA0DF9" w:rsidRPr="00BA311D" w:rsidRDefault="00FA0DF9" w:rsidP="00FA0DF9">
      <w:pPr>
        <w:pStyle w:val="Caption"/>
        <w:jc w:val="center"/>
        <w:rPr>
          <w:sz w:val="24"/>
          <w:szCs w:val="24"/>
        </w:rPr>
      </w:pPr>
      <w:bookmarkStart w:id="1327" w:name="_Ref120729494"/>
      <w:bookmarkStart w:id="1328" w:name="_Toc120907441"/>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25</w:t>
      </w:r>
      <w:r w:rsidRPr="00BA311D">
        <w:rPr>
          <w:noProof/>
          <w:sz w:val="24"/>
          <w:szCs w:val="24"/>
        </w:rPr>
        <w:fldChar w:fldCharType="end"/>
      </w:r>
      <w:bookmarkEnd w:id="1327"/>
      <w:r w:rsidRPr="00BA311D">
        <w:rPr>
          <w:sz w:val="24"/>
          <w:szCs w:val="24"/>
        </w:rPr>
        <w:t>. Block Design w/ Pmod AD2 &amp; Pmod OLED</w:t>
      </w:r>
      <w:bookmarkEnd w:id="1328"/>
    </w:p>
    <w:p w14:paraId="4606D555" w14:textId="18983F5F" w:rsidR="003F1E75" w:rsidRPr="00BA311D" w:rsidRDefault="003F1E75" w:rsidP="003F1E75">
      <w:pPr>
        <w:pStyle w:val="BodyText"/>
        <w:numPr>
          <w:ilvl w:val="0"/>
          <w:numId w:val="13"/>
        </w:numPr>
        <w:spacing w:before="0" w:line="480" w:lineRule="auto"/>
        <w:rPr>
          <w:b/>
          <w:bCs/>
        </w:rPr>
      </w:pPr>
      <w:r w:rsidRPr="00BA311D">
        <w:rPr>
          <w:b/>
          <w:bCs/>
        </w:rPr>
        <w:lastRenderedPageBreak/>
        <w:t>Pmod TC1</w:t>
      </w:r>
    </w:p>
    <w:p w14:paraId="66B66439" w14:textId="11AEED5C" w:rsidR="005D63E7" w:rsidRPr="00BA311D" w:rsidRDefault="00DA7D30" w:rsidP="005A254B">
      <w:pPr>
        <w:pStyle w:val="BodyText"/>
        <w:spacing w:before="0" w:line="480" w:lineRule="auto"/>
        <w:ind w:left="792" w:right="864" w:firstLine="288"/>
        <w:jc w:val="both"/>
      </w:pPr>
      <w:r w:rsidRPr="00BA311D">
        <w:t xml:space="preserve">Just like previous Pmod’s, this IP block </w:t>
      </w:r>
      <w:r w:rsidR="001142B7" w:rsidRPr="00BA311D">
        <w:t xml:space="preserve">is implemented </w:t>
      </w:r>
      <w:r w:rsidRPr="00BA311D">
        <w:t>from the IP catalog. The Pmod TC1 is a read-only device meaning that the Zynq (master) can only read from the module. Unlike the previous Pmod’s, only four ports of the interface output</w:t>
      </w:r>
      <w:r w:rsidR="00103B74" w:rsidRPr="00BA311D">
        <w:t xml:space="preserve"> (</w:t>
      </w:r>
      <w:proofErr w:type="spellStart"/>
      <w:r w:rsidR="00103B74" w:rsidRPr="00BA311D">
        <w:t>Pmod_out</w:t>
      </w:r>
      <w:proofErr w:type="spellEnd"/>
      <w:r w:rsidR="00103B74" w:rsidRPr="00BA311D">
        <w:t>)</w:t>
      </w:r>
      <w:r w:rsidRPr="00BA311D">
        <w:t xml:space="preserve"> </w:t>
      </w:r>
      <w:r w:rsidR="00B56855" w:rsidRPr="00BA311D">
        <w:t xml:space="preserve">of the PmodTC1_0 </w:t>
      </w:r>
      <w:r w:rsidRPr="00BA311D">
        <w:t>will be made into an external connection</w:t>
      </w:r>
      <w:r w:rsidR="00B56855" w:rsidRPr="00BA311D">
        <w:t xml:space="preserve"> as shown in </w:t>
      </w:r>
      <w:r w:rsidR="00B56855" w:rsidRPr="00BA311D">
        <w:fldChar w:fldCharType="begin"/>
      </w:r>
      <w:r w:rsidR="00B56855" w:rsidRPr="00BA311D">
        <w:instrText xml:space="preserve"> REF _Ref120642644 \h  \* MERGEFORMAT </w:instrText>
      </w:r>
      <w:r w:rsidR="00B56855" w:rsidRPr="00BA311D">
        <w:fldChar w:fldCharType="separate"/>
      </w:r>
      <w:r w:rsidR="00D128A0" w:rsidRPr="00BA311D">
        <w:t xml:space="preserve">Figure </w:t>
      </w:r>
      <w:r w:rsidR="00D128A0" w:rsidRPr="00D128A0">
        <w:rPr>
          <w:noProof/>
          <w:color w:val="0070C0"/>
        </w:rPr>
        <w:t>26</w:t>
      </w:r>
      <w:r w:rsidR="00B56855" w:rsidRPr="00BA311D">
        <w:fldChar w:fldCharType="end"/>
      </w:r>
      <w:r w:rsidR="00B56855" w:rsidRPr="00BA311D">
        <w:t xml:space="preserve">, </w:t>
      </w:r>
      <w:r w:rsidRPr="00BA311D">
        <w:t>such as</w:t>
      </w:r>
      <w:r w:rsidR="0002016A" w:rsidRPr="00BA311D">
        <w:t xml:space="preserve"> Pmod_out_pin1_o, Pmod_out_pin2_o, Pmod_out_pin3_o and Pmod</w:t>
      </w:r>
      <w:r w:rsidRPr="00BA311D">
        <w:t>_out_pin4_o.</w:t>
      </w:r>
      <w:r w:rsidR="00774950" w:rsidRPr="00BA311D">
        <w:t xml:space="preserve"> I renamed the external ports as CS, MOSI, MISO, and SCK (pin1-4) to map the FPGA pins </w:t>
      </w:r>
      <w:r w:rsidR="00A11EB3" w:rsidRPr="00BA311D">
        <w:t>easier.</w:t>
      </w:r>
    </w:p>
    <w:p w14:paraId="5BFE6D3C" w14:textId="1F1B68A7" w:rsidR="009F4A4D" w:rsidRPr="00BA311D" w:rsidRDefault="00983B4D" w:rsidP="009F4A4D">
      <w:pPr>
        <w:pStyle w:val="BodyText"/>
        <w:spacing w:before="0" w:line="480" w:lineRule="auto"/>
        <w:ind w:right="864"/>
        <w:jc w:val="both"/>
      </w:pPr>
      <w:r w:rsidRPr="00BA311D">
        <w:rPr>
          <w:noProof/>
        </w:rPr>
        <w:drawing>
          <wp:inline distT="0" distB="0" distL="0" distR="0" wp14:anchorId="798AA009" wp14:editId="5A4265CE">
            <wp:extent cx="5943600" cy="30537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3751"/>
                    </a:xfrm>
                    <a:prstGeom prst="rect">
                      <a:avLst/>
                    </a:prstGeom>
                  </pic:spPr>
                </pic:pic>
              </a:graphicData>
            </a:graphic>
          </wp:inline>
        </w:drawing>
      </w:r>
    </w:p>
    <w:p w14:paraId="415E5C0E" w14:textId="13C799DF" w:rsidR="009F4A4D" w:rsidRPr="00BA311D" w:rsidRDefault="009F4A4D" w:rsidP="00FF7A52">
      <w:pPr>
        <w:pStyle w:val="Caption"/>
        <w:jc w:val="center"/>
        <w:rPr>
          <w:sz w:val="24"/>
          <w:szCs w:val="24"/>
        </w:rPr>
      </w:pPr>
      <w:bookmarkStart w:id="1329" w:name="_Ref120642644"/>
      <w:bookmarkStart w:id="1330" w:name="_Toc120907442"/>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26</w:t>
      </w:r>
      <w:r w:rsidRPr="00BA311D">
        <w:rPr>
          <w:noProof/>
          <w:sz w:val="24"/>
          <w:szCs w:val="24"/>
        </w:rPr>
        <w:fldChar w:fldCharType="end"/>
      </w:r>
      <w:bookmarkEnd w:id="1329"/>
      <w:r w:rsidRPr="00BA311D">
        <w:rPr>
          <w:sz w:val="24"/>
          <w:szCs w:val="24"/>
        </w:rPr>
        <w:t>. Block Design w/ Pmod AD2, Pmod OLED &amp; Pmod TC1</w:t>
      </w:r>
      <w:bookmarkEnd w:id="1330"/>
    </w:p>
    <w:p w14:paraId="632DDA2E" w14:textId="6434AEB5" w:rsidR="005C7469" w:rsidRPr="00BA311D" w:rsidRDefault="00394969" w:rsidP="00D71D77">
      <w:pPr>
        <w:pStyle w:val="Heading1"/>
        <w:numPr>
          <w:ilvl w:val="1"/>
          <w:numId w:val="2"/>
        </w:numPr>
        <w:tabs>
          <w:tab w:val="left" w:pos="1383"/>
        </w:tabs>
        <w:spacing w:before="0"/>
        <w:ind w:left="1081" w:hanging="361"/>
      </w:pPr>
      <w:bookmarkStart w:id="1331" w:name="_Toc120907382"/>
      <w:r w:rsidRPr="00BA311D">
        <w:t>Constraints</w:t>
      </w:r>
      <w:bookmarkEnd w:id="1331"/>
    </w:p>
    <w:p w14:paraId="48814F2D" w14:textId="77777777" w:rsidR="00D71D77" w:rsidRPr="00BA311D" w:rsidRDefault="00D71D77" w:rsidP="00D71D77">
      <w:pPr>
        <w:pStyle w:val="Heading1"/>
        <w:tabs>
          <w:tab w:val="left" w:pos="1383"/>
        </w:tabs>
        <w:spacing w:before="0"/>
        <w:ind w:left="1081" w:firstLine="0"/>
      </w:pPr>
    </w:p>
    <w:p w14:paraId="53CE5B2A" w14:textId="66B94367" w:rsidR="00BD3C7D" w:rsidRPr="00BA311D" w:rsidRDefault="00BD3C7D" w:rsidP="00BD3C7D">
      <w:pPr>
        <w:pStyle w:val="BodyText"/>
        <w:spacing w:before="0" w:line="480" w:lineRule="auto"/>
        <w:ind w:left="792" w:right="864" w:firstLine="241"/>
        <w:jc w:val="both"/>
      </w:pPr>
      <w:r w:rsidRPr="00BA311D">
        <w:t xml:space="preserve">The Zybo Z7-20 has six Pmod ports with a variety of capabilities such as high speed, standard, MIO and XADC illustrated by </w:t>
      </w:r>
      <w:r w:rsidRPr="00BA311D">
        <w:fldChar w:fldCharType="begin"/>
      </w:r>
      <w:r w:rsidRPr="00BA311D">
        <w:instrText xml:space="preserve"> REF _Ref120637173 \h  \* MERGEFORMAT </w:instrText>
      </w:r>
      <w:r w:rsidRPr="00BA311D">
        <w:fldChar w:fldCharType="separate"/>
      </w:r>
      <w:r w:rsidR="00D128A0" w:rsidRPr="00BA311D">
        <w:t xml:space="preserve">Figure </w:t>
      </w:r>
      <w:r w:rsidR="00D128A0" w:rsidRPr="00D128A0">
        <w:rPr>
          <w:noProof/>
          <w:color w:val="0070C0"/>
        </w:rPr>
        <w:t>27</w:t>
      </w:r>
      <w:r w:rsidRPr="00BA311D">
        <w:fldChar w:fldCharType="end"/>
      </w:r>
      <w:r w:rsidRPr="00BA311D">
        <w:t xml:space="preserve">. The High-Speed Pmod ports are not necessary for the biosensor project, but to dedicate a Pmod sensor </w:t>
      </w:r>
      <w:r w:rsidRPr="00BA311D">
        <w:lastRenderedPageBreak/>
        <w:t>to each Pmod connector, high speed ports JB-JD are used. These ports allow for maximum switching speeds by routing the data signals as impedance matched differential signa</w:t>
      </w:r>
      <w:r w:rsidR="00D73DF7" w:rsidRPr="00BA311D">
        <w:t>ls.</w:t>
      </w:r>
    </w:p>
    <w:p w14:paraId="2E8C2DF4" w14:textId="77777777" w:rsidR="00BD3C7D" w:rsidRPr="00BA311D" w:rsidRDefault="00BD3C7D" w:rsidP="00BD3C7D">
      <w:pPr>
        <w:pStyle w:val="BodyText"/>
        <w:spacing w:before="0" w:line="480" w:lineRule="auto"/>
        <w:ind w:right="864"/>
        <w:jc w:val="both"/>
      </w:pPr>
      <w:r w:rsidRPr="00BA311D">
        <w:rPr>
          <w:noProof/>
        </w:rPr>
        <w:drawing>
          <wp:inline distT="0" distB="0" distL="0" distR="0" wp14:anchorId="0EBCB5CE" wp14:editId="7897673D">
            <wp:extent cx="5943600" cy="21634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63445"/>
                    </a:xfrm>
                    <a:prstGeom prst="rect">
                      <a:avLst/>
                    </a:prstGeom>
                  </pic:spPr>
                </pic:pic>
              </a:graphicData>
            </a:graphic>
          </wp:inline>
        </w:drawing>
      </w:r>
    </w:p>
    <w:p w14:paraId="6D78FE77" w14:textId="3343BFC4" w:rsidR="00BD3C7D" w:rsidRPr="00BA311D" w:rsidRDefault="00BD3C7D" w:rsidP="00757B8A">
      <w:pPr>
        <w:pStyle w:val="Caption"/>
        <w:jc w:val="center"/>
        <w:rPr>
          <w:sz w:val="24"/>
          <w:szCs w:val="24"/>
        </w:rPr>
      </w:pPr>
      <w:bookmarkStart w:id="1332" w:name="_Ref120637173"/>
      <w:bookmarkStart w:id="1333" w:name="_Toc120907443"/>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27</w:t>
      </w:r>
      <w:r w:rsidRPr="00BA311D">
        <w:rPr>
          <w:noProof/>
          <w:sz w:val="24"/>
          <w:szCs w:val="24"/>
        </w:rPr>
        <w:fldChar w:fldCharType="end"/>
      </w:r>
      <w:bookmarkEnd w:id="1332"/>
      <w:r w:rsidRPr="00BA311D">
        <w:rPr>
          <w:sz w:val="24"/>
          <w:szCs w:val="24"/>
        </w:rPr>
        <w:t>. Zybo Z7-20 Pmod Pinout</w:t>
      </w:r>
      <w:bookmarkEnd w:id="1333"/>
      <w:r w:rsidRPr="00BA311D">
        <w:rPr>
          <w:sz w:val="24"/>
          <w:szCs w:val="24"/>
        </w:rPr>
        <w:t xml:space="preserve"> </w:t>
      </w:r>
    </w:p>
    <w:p w14:paraId="55C71776" w14:textId="62B64E9E" w:rsidR="00BD3C7D" w:rsidRPr="00BA311D" w:rsidRDefault="00BD3C7D" w:rsidP="00BD3C7D">
      <w:pPr>
        <w:pStyle w:val="BodyText"/>
        <w:spacing w:before="0" w:line="480" w:lineRule="auto"/>
        <w:ind w:left="792" w:right="864" w:firstLine="241"/>
        <w:jc w:val="both"/>
      </w:pPr>
      <w:r w:rsidRPr="00BA311D">
        <w:t xml:space="preserve">The Zybo Z7-20 pins follow the convention of </w:t>
      </w:r>
      <w:r w:rsidR="00781C22" w:rsidRPr="00BA311D">
        <w:fldChar w:fldCharType="begin"/>
      </w:r>
      <w:r w:rsidR="00781C22" w:rsidRPr="00BA311D">
        <w:instrText xml:space="preserve"> REF _Ref120641234 \h  \* MERGEFORMAT </w:instrText>
      </w:r>
      <w:r w:rsidR="00781C22" w:rsidRPr="00BA311D">
        <w:fldChar w:fldCharType="separate"/>
      </w:r>
      <w:r w:rsidR="00D128A0" w:rsidRPr="00BA311D">
        <w:t xml:space="preserve">Figure </w:t>
      </w:r>
      <w:r w:rsidR="00D128A0" w:rsidRPr="00D128A0">
        <w:rPr>
          <w:noProof/>
          <w:color w:val="0070C0"/>
        </w:rPr>
        <w:t>28</w:t>
      </w:r>
      <w:r w:rsidR="00781C22" w:rsidRPr="00BA311D">
        <w:fldChar w:fldCharType="end"/>
      </w:r>
      <w:r w:rsidR="00781C22" w:rsidRPr="00BA311D">
        <w:t xml:space="preserve"> </w:t>
      </w:r>
      <w:r w:rsidRPr="00BA311D">
        <w:t xml:space="preserve">and the interface output ports must be mapped to corresponding Pmod ports to interface with sensors and modules correctly. When mapping Pmod or I/O ports, note that the Zybo Pmod interfaces are general-purpose, so they do not include the pull-up resistors required. This leaves it up to the Pmod device to implement those pull-up resistors required by the I2C standard. These details can be found in the datasheet of the Pmod to determine whether those resistors are always present or whether jumpers need to be installed. </w:t>
      </w:r>
    </w:p>
    <w:p w14:paraId="51DBEA00" w14:textId="77777777" w:rsidR="00BD3C7D" w:rsidRPr="00BA311D" w:rsidRDefault="00BD3C7D" w:rsidP="00BD3C7D">
      <w:pPr>
        <w:pStyle w:val="BodyText"/>
        <w:keepNext/>
        <w:spacing w:before="0" w:line="480" w:lineRule="auto"/>
        <w:ind w:firstLine="720"/>
      </w:pPr>
      <w:r w:rsidRPr="00BA311D">
        <w:rPr>
          <w:noProof/>
        </w:rPr>
        <w:lastRenderedPageBreak/>
        <w:drawing>
          <wp:inline distT="0" distB="0" distL="0" distR="0" wp14:anchorId="63609355" wp14:editId="0B010D9B">
            <wp:extent cx="4616698" cy="18505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8938" cy="1883537"/>
                    </a:xfrm>
                    <a:prstGeom prst="rect">
                      <a:avLst/>
                    </a:prstGeom>
                  </pic:spPr>
                </pic:pic>
              </a:graphicData>
            </a:graphic>
          </wp:inline>
        </w:drawing>
      </w:r>
    </w:p>
    <w:p w14:paraId="2634D4A4" w14:textId="61AB4EB2" w:rsidR="00BD3C7D" w:rsidRPr="00BA311D" w:rsidRDefault="00BD3C7D" w:rsidP="00B51A1F">
      <w:pPr>
        <w:pStyle w:val="Caption"/>
        <w:jc w:val="center"/>
        <w:rPr>
          <w:sz w:val="24"/>
          <w:szCs w:val="24"/>
        </w:rPr>
      </w:pPr>
      <w:bookmarkStart w:id="1334" w:name="_Ref120641234"/>
      <w:bookmarkStart w:id="1335" w:name="_Toc120907444"/>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28</w:t>
      </w:r>
      <w:r w:rsidRPr="00BA311D">
        <w:rPr>
          <w:sz w:val="24"/>
          <w:szCs w:val="24"/>
        </w:rPr>
        <w:fldChar w:fldCharType="end"/>
      </w:r>
      <w:bookmarkEnd w:id="1334"/>
      <w:r w:rsidRPr="00BA311D">
        <w:rPr>
          <w:sz w:val="24"/>
          <w:szCs w:val="24"/>
        </w:rPr>
        <w:t>. Pmod Connectors</w:t>
      </w:r>
      <w:bookmarkEnd w:id="1335"/>
    </w:p>
    <w:p w14:paraId="19B41301" w14:textId="57646387" w:rsidR="00A11EB3" w:rsidRPr="00BA311D" w:rsidRDefault="00A11EB3" w:rsidP="00030A76">
      <w:pPr>
        <w:pStyle w:val="BodyText"/>
        <w:spacing w:before="0" w:line="480" w:lineRule="auto"/>
        <w:ind w:left="792" w:right="864" w:firstLine="241"/>
        <w:jc w:val="both"/>
      </w:pPr>
      <w:r w:rsidRPr="00BA311D">
        <w:t xml:space="preserve">After creating HDL wrapper of block design and successfully synthesizing design, the external output interfaces and ports </w:t>
      </w:r>
      <w:r w:rsidR="00BD3C7D" w:rsidRPr="00BA311D">
        <w:t>are mapped</w:t>
      </w:r>
      <w:r w:rsidRPr="00BA311D">
        <w:t xml:space="preserve"> creating a constraint file or configuring the I/O ports from IO planning layout. I synthesized the design and used the IO planning layout</w:t>
      </w:r>
      <w:r w:rsidR="004F720D" w:rsidRPr="00BA311D">
        <w:t xml:space="preserve"> shown in </w:t>
      </w:r>
      <w:r w:rsidR="00BD3C7D" w:rsidRPr="00BA311D">
        <w:fldChar w:fldCharType="begin"/>
      </w:r>
      <w:r w:rsidR="00BD3C7D" w:rsidRPr="00BA311D">
        <w:instrText xml:space="preserve"> REF _Ref120641203 \h  \* MERGEFORMAT </w:instrText>
      </w:r>
      <w:r w:rsidR="00BD3C7D" w:rsidRPr="00BA311D">
        <w:fldChar w:fldCharType="separate"/>
      </w:r>
      <w:r w:rsidR="00D128A0" w:rsidRPr="00BA311D">
        <w:t xml:space="preserve">Figure </w:t>
      </w:r>
      <w:r w:rsidR="00D128A0" w:rsidRPr="00D128A0">
        <w:rPr>
          <w:noProof/>
          <w:color w:val="0070C0"/>
        </w:rPr>
        <w:t>29</w:t>
      </w:r>
      <w:r w:rsidR="00BD3C7D" w:rsidRPr="00BA311D">
        <w:fldChar w:fldCharType="end"/>
      </w:r>
      <w:r w:rsidR="00B63D40" w:rsidRPr="00BA311D">
        <w:t xml:space="preserve">, </w:t>
      </w:r>
      <w:r w:rsidRPr="00BA311D">
        <w:t xml:space="preserve">since the </w:t>
      </w:r>
      <w:r w:rsidR="00BD3C7D" w:rsidRPr="00BA311D">
        <w:t>graphical user interface (GUI)</w:t>
      </w:r>
      <w:r w:rsidRPr="00BA311D">
        <w:t xml:space="preserve"> and constraint file</w:t>
      </w:r>
      <w:r w:rsidR="00B63D40" w:rsidRPr="00BA311D">
        <w:t>,</w:t>
      </w:r>
      <w:r w:rsidRPr="00BA311D">
        <w:t xml:space="preserve"> can have bugs like not setting the </w:t>
      </w:r>
      <w:r w:rsidR="005C7469" w:rsidRPr="00BA311D">
        <w:t>pins to correct Pmod port.</w:t>
      </w:r>
    </w:p>
    <w:p w14:paraId="77117ECE" w14:textId="3882B676" w:rsidR="004F720D" w:rsidRPr="00BA311D" w:rsidRDefault="004F720D" w:rsidP="004F720D">
      <w:pPr>
        <w:pStyle w:val="BodyText"/>
        <w:spacing w:before="0" w:line="480" w:lineRule="auto"/>
        <w:ind w:right="864"/>
        <w:jc w:val="both"/>
      </w:pPr>
      <w:r w:rsidRPr="00BA311D">
        <w:rPr>
          <w:noProof/>
        </w:rPr>
        <w:drawing>
          <wp:inline distT="0" distB="0" distL="0" distR="0" wp14:anchorId="304A0E2A" wp14:editId="7F3521A6">
            <wp:extent cx="5856561" cy="247514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9055" cy="2488879"/>
                    </a:xfrm>
                    <a:prstGeom prst="rect">
                      <a:avLst/>
                    </a:prstGeom>
                  </pic:spPr>
                </pic:pic>
              </a:graphicData>
            </a:graphic>
          </wp:inline>
        </w:drawing>
      </w:r>
    </w:p>
    <w:p w14:paraId="4AA35570" w14:textId="7C27FEB6" w:rsidR="004F720D" w:rsidRPr="00BA311D" w:rsidRDefault="004F720D" w:rsidP="004F720D">
      <w:pPr>
        <w:pStyle w:val="Caption"/>
        <w:jc w:val="center"/>
        <w:rPr>
          <w:sz w:val="24"/>
          <w:szCs w:val="24"/>
        </w:rPr>
      </w:pPr>
      <w:bookmarkStart w:id="1336" w:name="_Ref120641203"/>
      <w:bookmarkStart w:id="1337" w:name="_Toc120907445"/>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29</w:t>
      </w:r>
      <w:r w:rsidRPr="00BA311D">
        <w:rPr>
          <w:noProof/>
          <w:sz w:val="24"/>
          <w:szCs w:val="24"/>
        </w:rPr>
        <w:fldChar w:fldCharType="end"/>
      </w:r>
      <w:bookmarkEnd w:id="1336"/>
      <w:r w:rsidRPr="00BA311D">
        <w:rPr>
          <w:sz w:val="24"/>
          <w:szCs w:val="24"/>
        </w:rPr>
        <w:t>. I/O Ports setting on I/O Planning Layout</w:t>
      </w:r>
      <w:bookmarkEnd w:id="1337"/>
    </w:p>
    <w:p w14:paraId="7BAF7204" w14:textId="14B5F7F8" w:rsidR="00844CFE" w:rsidRPr="00BA311D" w:rsidRDefault="00844CFE" w:rsidP="00844CFE">
      <w:pPr>
        <w:rPr>
          <w:sz w:val="24"/>
          <w:szCs w:val="24"/>
        </w:rPr>
      </w:pPr>
    </w:p>
    <w:p w14:paraId="23F6A9F4" w14:textId="48E2CCB5" w:rsidR="00844CFE" w:rsidRPr="00BA311D" w:rsidRDefault="00844CFE" w:rsidP="00844CFE">
      <w:pPr>
        <w:rPr>
          <w:sz w:val="24"/>
          <w:szCs w:val="24"/>
        </w:rPr>
      </w:pPr>
    </w:p>
    <w:p w14:paraId="3FD41824" w14:textId="46AEF57E" w:rsidR="00844CFE" w:rsidRPr="00BA311D" w:rsidRDefault="00844CFE" w:rsidP="00844CFE">
      <w:pPr>
        <w:rPr>
          <w:sz w:val="24"/>
          <w:szCs w:val="24"/>
        </w:rPr>
      </w:pPr>
    </w:p>
    <w:p w14:paraId="410CC980" w14:textId="229B0E77" w:rsidR="00844CFE" w:rsidRPr="00BA311D" w:rsidRDefault="00844CFE" w:rsidP="00844CFE">
      <w:pPr>
        <w:rPr>
          <w:sz w:val="24"/>
          <w:szCs w:val="24"/>
        </w:rPr>
      </w:pPr>
    </w:p>
    <w:p w14:paraId="3186B257" w14:textId="77777777" w:rsidR="00844CFE" w:rsidRPr="00BA311D" w:rsidRDefault="00844CFE" w:rsidP="00844CFE">
      <w:pPr>
        <w:rPr>
          <w:sz w:val="24"/>
          <w:szCs w:val="24"/>
        </w:rPr>
      </w:pPr>
    </w:p>
    <w:p w14:paraId="57CD51F3" w14:textId="3CCBEB92" w:rsidR="00A11EB3" w:rsidRPr="00BA311D" w:rsidRDefault="00062CD4" w:rsidP="0098772A">
      <w:pPr>
        <w:pStyle w:val="BodyText"/>
        <w:spacing w:before="0" w:line="480" w:lineRule="auto"/>
        <w:ind w:left="792" w:right="864" w:firstLine="241"/>
        <w:jc w:val="both"/>
      </w:pPr>
      <w:r w:rsidRPr="00BA311D">
        <w:t xml:space="preserve">The Pmod TMP3 </w:t>
      </w:r>
      <w:r w:rsidR="00BD3C7D" w:rsidRPr="00BA311D">
        <w:t>has jumper</w:t>
      </w:r>
      <w:r w:rsidR="00D54150" w:rsidRPr="00BA311D">
        <w:t xml:space="preserve"> pins that allow </w:t>
      </w:r>
      <w:r w:rsidR="00513E34" w:rsidRPr="00BA311D">
        <w:t>implem</w:t>
      </w:r>
      <w:r w:rsidR="000E15AE" w:rsidRPr="00BA311D">
        <w:t>en</w:t>
      </w:r>
      <w:r w:rsidR="00513E34" w:rsidRPr="00BA311D">
        <w:t>ting</w:t>
      </w:r>
      <w:r w:rsidR="00D54150" w:rsidRPr="00BA311D">
        <w:t xml:space="preserve"> pull</w:t>
      </w:r>
      <w:r w:rsidR="002E616A" w:rsidRPr="00BA311D">
        <w:t>-</w:t>
      </w:r>
      <w:r w:rsidR="00D54150" w:rsidRPr="00BA311D">
        <w:t>up</w:t>
      </w:r>
      <w:r w:rsidR="002E616A" w:rsidRPr="00BA311D">
        <w:t xml:space="preserve"> or pull-down</w:t>
      </w:r>
      <w:r w:rsidR="00D54150" w:rsidRPr="00BA311D">
        <w:t xml:space="preserve"> resistors, other modules provide an actual resistor ranging from 4.7k-10k, and other cases, they don’t provide the resistor</w:t>
      </w:r>
      <w:r w:rsidR="0098772A" w:rsidRPr="00BA311D">
        <w:t xml:space="preserve"> like the Pmod AD2</w:t>
      </w:r>
      <w:r w:rsidR="00D54150" w:rsidRPr="00BA311D">
        <w:t xml:space="preserve">. </w:t>
      </w:r>
      <w:r w:rsidR="000E135E" w:rsidRPr="00BA311D">
        <w:t>Note, the I</w:t>
      </w:r>
      <w:r w:rsidR="0098772A" w:rsidRPr="00BA311D">
        <w:t>/</w:t>
      </w:r>
      <w:r w:rsidR="000E135E" w:rsidRPr="00BA311D">
        <w:t xml:space="preserve">O planning layout displays all options for </w:t>
      </w:r>
      <w:r w:rsidR="00437CE6" w:rsidRPr="00BA311D">
        <w:t xml:space="preserve">configuring the I/O ports like setting the I/O standard, drive strength, slew type, </w:t>
      </w:r>
      <w:r w:rsidR="001E73ED" w:rsidRPr="00BA311D">
        <w:t xml:space="preserve">and </w:t>
      </w:r>
      <w:r w:rsidR="00437CE6" w:rsidRPr="00BA311D">
        <w:t>pull type among others.</w:t>
      </w:r>
      <w:r w:rsidR="00A11EB3" w:rsidRPr="00BA311D">
        <w:t xml:space="preserve"> </w:t>
      </w:r>
      <w:r w:rsidR="0098772A" w:rsidRPr="00BA311D">
        <w:t>Since the Pmod AD2 does not have pull up resistors, the pull type setting found in the I/O ports</w:t>
      </w:r>
      <w:r w:rsidR="007265F1" w:rsidRPr="00BA311D">
        <w:t>,</w:t>
      </w:r>
      <w:r w:rsidR="0098772A" w:rsidRPr="00BA311D">
        <w:t xml:space="preserve"> is used to set</w:t>
      </w:r>
      <w:r w:rsidR="005548EB" w:rsidRPr="00BA311D">
        <w:t xml:space="preserve"> pull up resistors for</w:t>
      </w:r>
      <w:r w:rsidR="0098772A" w:rsidRPr="00BA311D">
        <w:t xml:space="preserve"> the Pmod port</w:t>
      </w:r>
      <w:r w:rsidR="005548EB" w:rsidRPr="00BA311D">
        <w:t>s</w:t>
      </w:r>
      <w:r w:rsidR="0098772A" w:rsidRPr="00BA311D">
        <w:t xml:space="preserve"> associated with SCLK and SDA </w:t>
      </w:r>
      <w:r w:rsidR="005548EB" w:rsidRPr="00BA311D">
        <w:t>of</w:t>
      </w:r>
      <w:r w:rsidR="0098772A" w:rsidRPr="00BA311D">
        <w:t xml:space="preserve"> the Pmod AD2</w:t>
      </w:r>
      <w:r w:rsidR="005548EB" w:rsidRPr="00BA311D">
        <w:t>.</w:t>
      </w:r>
    </w:p>
    <w:p w14:paraId="051E00D6" w14:textId="3B95955E" w:rsidR="002E616A" w:rsidRPr="00BA311D" w:rsidRDefault="00134377" w:rsidP="00030A76">
      <w:pPr>
        <w:pStyle w:val="BodyText"/>
        <w:spacing w:before="0" w:line="480" w:lineRule="auto"/>
        <w:ind w:left="792" w:right="864"/>
        <w:jc w:val="both"/>
      </w:pPr>
      <w:r w:rsidRPr="00BA311D">
        <w:t xml:space="preserve">     </w:t>
      </w:r>
      <w:r w:rsidR="00D54150" w:rsidRPr="00BA311D">
        <w:t>Pmod ports JB-J</w:t>
      </w:r>
      <w:r w:rsidR="00A6271F" w:rsidRPr="00BA311D">
        <w:t>D</w:t>
      </w:r>
      <w:r w:rsidR="00D54150" w:rsidRPr="00BA311D">
        <w:t xml:space="preserve"> were </w:t>
      </w:r>
      <w:r w:rsidR="00201D2E" w:rsidRPr="00BA311D">
        <w:t>utilized,</w:t>
      </w:r>
      <w:r w:rsidR="00D54150" w:rsidRPr="00BA311D">
        <w:t xml:space="preserve"> and JB was mapped to Pmod AD2</w:t>
      </w:r>
      <w:r w:rsidR="00BD3C7D" w:rsidRPr="00BA311D">
        <w:t xml:space="preserve"> (I2C</w:t>
      </w:r>
      <w:r w:rsidR="00781C22" w:rsidRPr="00BA311D">
        <w:t>),</w:t>
      </w:r>
      <w:r w:rsidR="00D54150" w:rsidRPr="00BA311D">
        <w:t xml:space="preserve"> JC</w:t>
      </w:r>
      <w:r w:rsidR="00A6271F" w:rsidRPr="00BA311D">
        <w:t xml:space="preserve"> to Pmod TC1</w:t>
      </w:r>
      <w:r w:rsidR="00BD3C7D" w:rsidRPr="00BA311D">
        <w:t xml:space="preserve"> (SPI</w:t>
      </w:r>
      <w:r w:rsidR="00781C22" w:rsidRPr="00BA311D">
        <w:t>),</w:t>
      </w:r>
      <w:r w:rsidR="00A6271F" w:rsidRPr="00BA311D">
        <w:t xml:space="preserve"> and JD to Pmod OLED</w:t>
      </w:r>
      <w:r w:rsidR="00BD3C7D" w:rsidRPr="00BA311D">
        <w:t xml:space="preserve"> (SPI)</w:t>
      </w:r>
      <w:r w:rsidR="00A6271F" w:rsidRPr="00BA311D">
        <w:t>.</w:t>
      </w:r>
      <w:r w:rsidR="00D54150" w:rsidRPr="00BA311D">
        <w:t xml:space="preserve"> </w:t>
      </w:r>
      <w:r w:rsidR="002E616A" w:rsidRPr="00BA311D">
        <w:t>The I/O standard for all ports should be set to LVCMOS33</w:t>
      </w:r>
      <w:r w:rsidR="007265F1" w:rsidRPr="00BA311D">
        <w:t xml:space="preserve"> </w:t>
      </w:r>
      <w:r w:rsidR="00513E34" w:rsidRPr="00BA311D">
        <w:t>along with</w:t>
      </w:r>
      <w:r w:rsidR="007265F1" w:rsidRPr="00BA311D">
        <w:t xml:space="preserve"> the Bank VCCO voltage set to 3.3V</w:t>
      </w:r>
      <w:r w:rsidR="002E616A" w:rsidRPr="00BA311D">
        <w:t>.  The Pmod ports are GPIO’s that can be used as either input</w:t>
      </w:r>
      <w:r w:rsidR="007265F1" w:rsidRPr="00BA311D">
        <w:t xml:space="preserve">, </w:t>
      </w:r>
      <w:r w:rsidR="002E616A" w:rsidRPr="00BA311D">
        <w:t xml:space="preserve">output or bidirectional ports. </w:t>
      </w:r>
      <w:r w:rsidR="00362337" w:rsidRPr="00BA311D">
        <w:t xml:space="preserve">All constraints for the Pmod’s are listed </w:t>
      </w:r>
      <w:r w:rsidR="00362337" w:rsidRPr="00BA311D">
        <w:fldChar w:fldCharType="begin"/>
      </w:r>
      <w:r w:rsidR="00362337" w:rsidRPr="00BA311D">
        <w:instrText xml:space="preserve"> REF _Ref119682086 \h  \* MERGEFORMAT </w:instrText>
      </w:r>
      <w:r w:rsidR="00362337" w:rsidRPr="00BA311D">
        <w:fldChar w:fldCharType="separate"/>
      </w:r>
      <w:r w:rsidR="00D128A0" w:rsidRPr="00BA311D">
        <w:t xml:space="preserve">Table </w:t>
      </w:r>
      <w:r w:rsidR="00D128A0" w:rsidRPr="00D128A0">
        <w:rPr>
          <w:noProof/>
          <w:color w:val="0070C0"/>
        </w:rPr>
        <w:t>1</w:t>
      </w:r>
      <w:r w:rsidR="00362337" w:rsidRPr="00BA311D">
        <w:fldChar w:fldCharType="end"/>
      </w:r>
      <w:r w:rsidR="00362337" w:rsidRPr="00BA311D">
        <w:t xml:space="preserve">, </w:t>
      </w:r>
      <w:r w:rsidR="00362337" w:rsidRPr="00BA311D">
        <w:fldChar w:fldCharType="begin"/>
      </w:r>
      <w:r w:rsidR="00362337" w:rsidRPr="00BA311D">
        <w:instrText xml:space="preserve"> REF _Ref119682089 \h  \* MERGEFORMAT </w:instrText>
      </w:r>
      <w:r w:rsidR="00362337" w:rsidRPr="00BA311D">
        <w:fldChar w:fldCharType="separate"/>
      </w:r>
      <w:r w:rsidR="00D128A0" w:rsidRPr="00BA311D">
        <w:t xml:space="preserve">Table </w:t>
      </w:r>
      <w:r w:rsidR="00D128A0" w:rsidRPr="00D128A0">
        <w:rPr>
          <w:noProof/>
          <w:color w:val="0070C0"/>
        </w:rPr>
        <w:t>2</w:t>
      </w:r>
      <w:r w:rsidR="00362337" w:rsidRPr="00BA311D">
        <w:fldChar w:fldCharType="end"/>
      </w:r>
      <w:r w:rsidR="00362337" w:rsidRPr="00BA311D">
        <w:t>,</w:t>
      </w:r>
      <w:r w:rsidR="007265F1" w:rsidRPr="00BA311D">
        <w:t xml:space="preserve"> and</w:t>
      </w:r>
      <w:r w:rsidR="00362337" w:rsidRPr="00BA311D">
        <w:t xml:space="preserve"> </w:t>
      </w:r>
      <w:r w:rsidR="00362337" w:rsidRPr="00BA311D">
        <w:fldChar w:fldCharType="begin"/>
      </w:r>
      <w:r w:rsidR="00362337" w:rsidRPr="00BA311D">
        <w:instrText xml:space="preserve"> REF _Ref119682092 \h  \* MERGEFORMAT </w:instrText>
      </w:r>
      <w:r w:rsidR="00362337" w:rsidRPr="00BA311D">
        <w:fldChar w:fldCharType="separate"/>
      </w:r>
      <w:r w:rsidR="00D128A0" w:rsidRPr="00BA311D">
        <w:t xml:space="preserve">Table </w:t>
      </w:r>
      <w:r w:rsidR="00D128A0" w:rsidRPr="00D128A0">
        <w:rPr>
          <w:noProof/>
          <w:color w:val="0070C0"/>
        </w:rPr>
        <w:t>3</w:t>
      </w:r>
      <w:r w:rsidR="00362337" w:rsidRPr="00BA311D">
        <w:fldChar w:fldCharType="end"/>
      </w:r>
      <w:r w:rsidR="00362337" w:rsidRPr="00BA311D">
        <w:t xml:space="preserve"> </w:t>
      </w:r>
      <w:r w:rsidR="004C3A14" w:rsidRPr="00BA311D">
        <w:t>that map the ports to a designated FPGA Pmod pin</w:t>
      </w:r>
      <w:r w:rsidR="006F6E4C" w:rsidRPr="00BA311D">
        <w:t xml:space="preserve">; they are also listed on </w:t>
      </w:r>
      <w:r w:rsidR="006F6E4C" w:rsidRPr="00BA311D">
        <w:fldChar w:fldCharType="begin"/>
      </w:r>
      <w:r w:rsidR="006F6E4C" w:rsidRPr="00BA311D">
        <w:instrText xml:space="preserve"> REF _Ref120641203 \h  \* MERGEFORMAT </w:instrText>
      </w:r>
      <w:r w:rsidR="006F6E4C" w:rsidRPr="00BA311D">
        <w:fldChar w:fldCharType="separate"/>
      </w:r>
      <w:r w:rsidR="00D128A0" w:rsidRPr="00BA311D">
        <w:t xml:space="preserve">Figure </w:t>
      </w:r>
      <w:r w:rsidR="00D128A0" w:rsidRPr="00D128A0">
        <w:rPr>
          <w:noProof/>
          <w:color w:val="0070C0"/>
        </w:rPr>
        <w:t>29</w:t>
      </w:r>
      <w:r w:rsidR="006F6E4C" w:rsidRPr="00BA311D">
        <w:fldChar w:fldCharType="end"/>
      </w:r>
      <w:r w:rsidR="004C3A14" w:rsidRPr="00BA311D">
        <w:t xml:space="preserve">. </w:t>
      </w:r>
      <w:r w:rsidR="002E616A" w:rsidRPr="00BA311D">
        <w:t>Note, constraints are used to map the Zynq PL I/O pins to the FPGA Pmod pins.</w:t>
      </w:r>
    </w:p>
    <w:p w14:paraId="0D80EEB7" w14:textId="7E00CC15" w:rsidR="00CF0DF9" w:rsidRPr="00BA311D" w:rsidRDefault="00CF0DF9" w:rsidP="00CF0DF9">
      <w:pPr>
        <w:pStyle w:val="Caption"/>
        <w:keepNext/>
        <w:jc w:val="center"/>
        <w:rPr>
          <w:sz w:val="24"/>
          <w:szCs w:val="24"/>
        </w:rPr>
      </w:pPr>
      <w:bookmarkStart w:id="1338" w:name="_Ref119682086"/>
      <w:bookmarkStart w:id="1339" w:name="_Toc120906879"/>
      <w:r w:rsidRPr="00BA311D">
        <w:rPr>
          <w:sz w:val="24"/>
          <w:szCs w:val="24"/>
        </w:rPr>
        <w:t xml:space="preserve">Table </w:t>
      </w:r>
      <w:r w:rsidRPr="00BA311D">
        <w:rPr>
          <w:sz w:val="24"/>
          <w:szCs w:val="24"/>
        </w:rPr>
        <w:fldChar w:fldCharType="begin"/>
      </w:r>
      <w:r w:rsidRPr="00BA311D">
        <w:rPr>
          <w:sz w:val="24"/>
          <w:szCs w:val="24"/>
        </w:rPr>
        <w:instrText xml:space="preserve"> SEQ Table \* ARABIC </w:instrText>
      </w:r>
      <w:r w:rsidRPr="00BA311D">
        <w:rPr>
          <w:sz w:val="24"/>
          <w:szCs w:val="24"/>
        </w:rPr>
        <w:fldChar w:fldCharType="separate"/>
      </w:r>
      <w:r w:rsidR="00D128A0">
        <w:rPr>
          <w:noProof/>
          <w:sz w:val="24"/>
          <w:szCs w:val="24"/>
        </w:rPr>
        <w:t>1</w:t>
      </w:r>
      <w:r w:rsidRPr="00BA311D">
        <w:rPr>
          <w:sz w:val="24"/>
          <w:szCs w:val="24"/>
        </w:rPr>
        <w:fldChar w:fldCharType="end"/>
      </w:r>
      <w:bookmarkEnd w:id="1338"/>
      <w:r w:rsidRPr="00BA311D">
        <w:rPr>
          <w:sz w:val="24"/>
          <w:szCs w:val="24"/>
        </w:rPr>
        <w:t>. Constraints for Pmod AD2</w:t>
      </w:r>
      <w:bookmarkEnd w:id="1339"/>
    </w:p>
    <w:tbl>
      <w:tblPr>
        <w:tblStyle w:val="TableGrid"/>
        <w:tblW w:w="0" w:type="auto"/>
        <w:jc w:val="center"/>
        <w:tblLook w:val="04A0" w:firstRow="1" w:lastRow="0" w:firstColumn="1" w:lastColumn="0" w:noHBand="0" w:noVBand="1"/>
      </w:tblPr>
      <w:tblGrid>
        <w:gridCol w:w="2306"/>
        <w:gridCol w:w="1432"/>
        <w:gridCol w:w="1194"/>
      </w:tblGrid>
      <w:tr w:rsidR="002A7280" w:rsidRPr="00BA311D" w14:paraId="6CEAD72A" w14:textId="77777777" w:rsidTr="002A7280">
        <w:trPr>
          <w:trHeight w:val="561"/>
          <w:jc w:val="center"/>
        </w:trPr>
        <w:tc>
          <w:tcPr>
            <w:tcW w:w="2306" w:type="dxa"/>
          </w:tcPr>
          <w:p w14:paraId="5B4F9C18" w14:textId="318A8310" w:rsidR="008A551F" w:rsidRPr="00BA311D" w:rsidRDefault="008A551F" w:rsidP="002A7280">
            <w:pPr>
              <w:pStyle w:val="BodyText"/>
              <w:spacing w:before="0"/>
            </w:pPr>
            <w:r w:rsidRPr="00BA311D">
              <w:t>Block Diagram Port</w:t>
            </w:r>
            <w:r w:rsidR="002A7280" w:rsidRPr="00BA311D">
              <w:t>:</w:t>
            </w:r>
            <w:r w:rsidRPr="00BA311D">
              <w:t xml:space="preserve"> </w:t>
            </w:r>
            <w:r w:rsidR="002A7280" w:rsidRPr="00BA311D">
              <w:t>Pmod_out_0</w:t>
            </w:r>
            <w:r w:rsidR="002B1A81" w:rsidRPr="00BA311D">
              <w:t xml:space="preserve">, </w:t>
            </w:r>
            <w:r w:rsidR="002B1A81" w:rsidRPr="00BA311D">
              <w:fldChar w:fldCharType="begin"/>
            </w:r>
            <w:r w:rsidR="002B1A81" w:rsidRPr="00BA311D">
              <w:instrText xml:space="preserve"> REF _Ref120729402 \h </w:instrText>
            </w:r>
            <w:r w:rsidR="00AB7AF2" w:rsidRPr="00BA311D">
              <w:instrText xml:space="preserve"> \* MERGEFORMAT </w:instrText>
            </w:r>
            <w:r w:rsidR="002B1A81" w:rsidRPr="00BA311D">
              <w:fldChar w:fldCharType="separate"/>
            </w:r>
            <w:r w:rsidR="00D128A0" w:rsidRPr="00BA311D">
              <w:t xml:space="preserve">Figure </w:t>
            </w:r>
            <w:r w:rsidR="00D128A0" w:rsidRPr="00D128A0">
              <w:rPr>
                <w:noProof/>
                <w:color w:val="0070C0"/>
              </w:rPr>
              <w:t>24</w:t>
            </w:r>
            <w:r w:rsidR="002B1A81" w:rsidRPr="00BA311D">
              <w:fldChar w:fldCharType="end"/>
            </w:r>
          </w:p>
        </w:tc>
        <w:tc>
          <w:tcPr>
            <w:tcW w:w="1432" w:type="dxa"/>
          </w:tcPr>
          <w:p w14:paraId="18241F3C" w14:textId="397475C7" w:rsidR="008A551F" w:rsidRPr="00BA311D" w:rsidRDefault="008A551F" w:rsidP="002A7280">
            <w:pPr>
              <w:pStyle w:val="BodyText"/>
              <w:spacing w:before="0"/>
            </w:pPr>
            <w:r w:rsidRPr="00BA311D">
              <w:t>Package pin</w:t>
            </w:r>
          </w:p>
        </w:tc>
        <w:tc>
          <w:tcPr>
            <w:tcW w:w="1194" w:type="dxa"/>
          </w:tcPr>
          <w:p w14:paraId="3CCF0475" w14:textId="469F84FB" w:rsidR="008A551F" w:rsidRPr="00BA311D" w:rsidRDefault="008A551F" w:rsidP="002A7280">
            <w:pPr>
              <w:pStyle w:val="BodyText"/>
              <w:spacing w:before="0"/>
            </w:pPr>
            <w:r w:rsidRPr="00BA311D">
              <w:t>Pmod pin</w:t>
            </w:r>
          </w:p>
        </w:tc>
      </w:tr>
      <w:tr w:rsidR="002A7280" w:rsidRPr="00BA311D" w14:paraId="767A5F7D" w14:textId="77777777" w:rsidTr="002A7280">
        <w:trPr>
          <w:trHeight w:val="264"/>
          <w:jc w:val="center"/>
        </w:trPr>
        <w:tc>
          <w:tcPr>
            <w:tcW w:w="2306" w:type="dxa"/>
          </w:tcPr>
          <w:p w14:paraId="084D5E39" w14:textId="4FEB7E1B" w:rsidR="002A7280" w:rsidRPr="00BA311D" w:rsidRDefault="008A551F" w:rsidP="002A7280">
            <w:pPr>
              <w:pStyle w:val="BodyText"/>
              <w:spacing w:before="0"/>
            </w:pPr>
            <w:r w:rsidRPr="00BA311D">
              <w:t>Pmod_out_0</w:t>
            </w:r>
            <w:r w:rsidR="002A7280" w:rsidRPr="00BA311D">
              <w:t>_pin1</w:t>
            </w:r>
          </w:p>
        </w:tc>
        <w:tc>
          <w:tcPr>
            <w:tcW w:w="1432" w:type="dxa"/>
          </w:tcPr>
          <w:p w14:paraId="1B245CD8" w14:textId="19F86EF9" w:rsidR="008A551F" w:rsidRPr="00BA311D" w:rsidRDefault="002A7280" w:rsidP="002A7280">
            <w:pPr>
              <w:pStyle w:val="BodyText"/>
              <w:spacing w:before="0"/>
            </w:pPr>
            <w:r w:rsidRPr="00BA311D">
              <w:t>V8</w:t>
            </w:r>
          </w:p>
        </w:tc>
        <w:tc>
          <w:tcPr>
            <w:tcW w:w="1194" w:type="dxa"/>
          </w:tcPr>
          <w:p w14:paraId="5D0A7D6B" w14:textId="4F0DECB4" w:rsidR="008A551F" w:rsidRPr="00BA311D" w:rsidRDefault="002A7280" w:rsidP="002A7280">
            <w:pPr>
              <w:pStyle w:val="BodyText"/>
              <w:spacing w:before="0"/>
            </w:pPr>
            <w:r w:rsidRPr="00BA311D">
              <w:t>JB1</w:t>
            </w:r>
          </w:p>
        </w:tc>
      </w:tr>
      <w:tr w:rsidR="002A7280" w:rsidRPr="00BA311D" w14:paraId="22CD457B" w14:textId="77777777" w:rsidTr="002A7280">
        <w:trPr>
          <w:trHeight w:val="246"/>
          <w:jc w:val="center"/>
        </w:trPr>
        <w:tc>
          <w:tcPr>
            <w:tcW w:w="2306" w:type="dxa"/>
          </w:tcPr>
          <w:p w14:paraId="4FAE34A5" w14:textId="3B878137" w:rsidR="002A7280" w:rsidRPr="00BA311D" w:rsidRDefault="002A7280" w:rsidP="002A7280">
            <w:pPr>
              <w:pStyle w:val="BodyText"/>
              <w:spacing w:before="0"/>
            </w:pPr>
            <w:r w:rsidRPr="00BA311D">
              <w:t>Pmod_out_0_pin2</w:t>
            </w:r>
          </w:p>
        </w:tc>
        <w:tc>
          <w:tcPr>
            <w:tcW w:w="1432" w:type="dxa"/>
          </w:tcPr>
          <w:p w14:paraId="6926900E" w14:textId="48AA70A4" w:rsidR="002A7280" w:rsidRPr="00BA311D" w:rsidRDefault="002A7280" w:rsidP="002A7280">
            <w:pPr>
              <w:pStyle w:val="BodyText"/>
              <w:spacing w:before="0"/>
            </w:pPr>
            <w:r w:rsidRPr="00BA311D">
              <w:t>W8</w:t>
            </w:r>
          </w:p>
        </w:tc>
        <w:tc>
          <w:tcPr>
            <w:tcW w:w="1194" w:type="dxa"/>
          </w:tcPr>
          <w:p w14:paraId="07715B6E" w14:textId="11A1D38E" w:rsidR="002A7280" w:rsidRPr="00BA311D" w:rsidRDefault="002A7280" w:rsidP="002A7280">
            <w:pPr>
              <w:pStyle w:val="BodyText"/>
              <w:spacing w:before="0"/>
            </w:pPr>
            <w:r w:rsidRPr="00BA311D">
              <w:t>JB2</w:t>
            </w:r>
          </w:p>
        </w:tc>
      </w:tr>
      <w:tr w:rsidR="002A7280" w:rsidRPr="00BA311D" w14:paraId="13126CF9" w14:textId="77777777" w:rsidTr="002A7280">
        <w:trPr>
          <w:trHeight w:val="282"/>
          <w:jc w:val="center"/>
        </w:trPr>
        <w:tc>
          <w:tcPr>
            <w:tcW w:w="2306" w:type="dxa"/>
          </w:tcPr>
          <w:p w14:paraId="37EF5434" w14:textId="3B6F1DA1" w:rsidR="002A7280" w:rsidRPr="00BA311D" w:rsidRDefault="002A7280" w:rsidP="002A7280">
            <w:pPr>
              <w:pStyle w:val="BodyText"/>
              <w:spacing w:before="0"/>
            </w:pPr>
            <w:r w:rsidRPr="00BA311D">
              <w:t>Pmod_out_0_pin3</w:t>
            </w:r>
          </w:p>
        </w:tc>
        <w:tc>
          <w:tcPr>
            <w:tcW w:w="1432" w:type="dxa"/>
          </w:tcPr>
          <w:p w14:paraId="737E2488" w14:textId="7A1A4FE2" w:rsidR="002A7280" w:rsidRPr="00BA311D" w:rsidRDefault="002A7280" w:rsidP="002A7280">
            <w:pPr>
              <w:pStyle w:val="BodyText"/>
              <w:spacing w:before="0"/>
            </w:pPr>
            <w:r w:rsidRPr="00BA311D">
              <w:t>U7</w:t>
            </w:r>
          </w:p>
        </w:tc>
        <w:tc>
          <w:tcPr>
            <w:tcW w:w="1194" w:type="dxa"/>
          </w:tcPr>
          <w:p w14:paraId="494C66D9" w14:textId="7C6C5A32" w:rsidR="002A7280" w:rsidRPr="00BA311D" w:rsidRDefault="002A7280" w:rsidP="002A7280">
            <w:pPr>
              <w:pStyle w:val="BodyText"/>
              <w:spacing w:before="0"/>
            </w:pPr>
            <w:r w:rsidRPr="00BA311D">
              <w:t>JB3</w:t>
            </w:r>
          </w:p>
        </w:tc>
      </w:tr>
      <w:tr w:rsidR="002A7280" w:rsidRPr="00BA311D" w14:paraId="421B9899" w14:textId="77777777" w:rsidTr="002A7280">
        <w:trPr>
          <w:trHeight w:val="264"/>
          <w:jc w:val="center"/>
        </w:trPr>
        <w:tc>
          <w:tcPr>
            <w:tcW w:w="2306" w:type="dxa"/>
          </w:tcPr>
          <w:p w14:paraId="44EB53A4" w14:textId="4E529579" w:rsidR="002A7280" w:rsidRPr="00BA311D" w:rsidRDefault="002A7280" w:rsidP="002A7280">
            <w:pPr>
              <w:pStyle w:val="BodyText"/>
              <w:spacing w:before="0"/>
            </w:pPr>
            <w:r w:rsidRPr="00BA311D">
              <w:t>Pmod_out_0_pin4</w:t>
            </w:r>
          </w:p>
        </w:tc>
        <w:tc>
          <w:tcPr>
            <w:tcW w:w="1432" w:type="dxa"/>
          </w:tcPr>
          <w:p w14:paraId="12F4837D" w14:textId="2A1A0596" w:rsidR="002A7280" w:rsidRPr="00BA311D" w:rsidRDefault="002A7280" w:rsidP="002A7280">
            <w:pPr>
              <w:pStyle w:val="BodyText"/>
              <w:spacing w:before="0"/>
            </w:pPr>
            <w:r w:rsidRPr="00BA311D">
              <w:t>V7</w:t>
            </w:r>
          </w:p>
        </w:tc>
        <w:tc>
          <w:tcPr>
            <w:tcW w:w="1194" w:type="dxa"/>
          </w:tcPr>
          <w:p w14:paraId="4964FBC5" w14:textId="71BE315F" w:rsidR="002A7280" w:rsidRPr="00BA311D" w:rsidRDefault="002A7280" w:rsidP="002A7280">
            <w:pPr>
              <w:pStyle w:val="BodyText"/>
              <w:spacing w:before="0"/>
            </w:pPr>
            <w:r w:rsidRPr="00BA311D">
              <w:t>JB4</w:t>
            </w:r>
          </w:p>
        </w:tc>
      </w:tr>
      <w:tr w:rsidR="002A7280" w:rsidRPr="00BA311D" w14:paraId="5C109F94" w14:textId="77777777" w:rsidTr="002A7280">
        <w:trPr>
          <w:trHeight w:val="255"/>
          <w:jc w:val="center"/>
        </w:trPr>
        <w:tc>
          <w:tcPr>
            <w:tcW w:w="2306" w:type="dxa"/>
          </w:tcPr>
          <w:p w14:paraId="15513552" w14:textId="6742E5DF" w:rsidR="002A7280" w:rsidRPr="00BA311D" w:rsidRDefault="002A7280" w:rsidP="002A7280">
            <w:pPr>
              <w:pStyle w:val="BodyText"/>
              <w:spacing w:before="0"/>
            </w:pPr>
            <w:r w:rsidRPr="00BA311D">
              <w:t>Pmod_out_0_pin7</w:t>
            </w:r>
          </w:p>
        </w:tc>
        <w:tc>
          <w:tcPr>
            <w:tcW w:w="1432" w:type="dxa"/>
          </w:tcPr>
          <w:p w14:paraId="677746F4" w14:textId="33B9E8BC" w:rsidR="002A7280" w:rsidRPr="00BA311D" w:rsidRDefault="002A7280" w:rsidP="002A7280">
            <w:pPr>
              <w:pStyle w:val="BodyText"/>
              <w:spacing w:before="0"/>
            </w:pPr>
            <w:r w:rsidRPr="00BA311D">
              <w:t>Y7</w:t>
            </w:r>
          </w:p>
        </w:tc>
        <w:tc>
          <w:tcPr>
            <w:tcW w:w="1194" w:type="dxa"/>
          </w:tcPr>
          <w:p w14:paraId="65E9F95F" w14:textId="536EF2E6" w:rsidR="002A7280" w:rsidRPr="00BA311D" w:rsidRDefault="002A7280" w:rsidP="002A7280">
            <w:pPr>
              <w:pStyle w:val="BodyText"/>
              <w:spacing w:before="0"/>
            </w:pPr>
            <w:r w:rsidRPr="00BA311D">
              <w:t>JB7</w:t>
            </w:r>
          </w:p>
        </w:tc>
      </w:tr>
      <w:tr w:rsidR="002A7280" w:rsidRPr="00BA311D" w14:paraId="13218157" w14:textId="77777777" w:rsidTr="002A7280">
        <w:trPr>
          <w:trHeight w:val="244"/>
          <w:jc w:val="center"/>
        </w:trPr>
        <w:tc>
          <w:tcPr>
            <w:tcW w:w="2306" w:type="dxa"/>
          </w:tcPr>
          <w:p w14:paraId="200B0D00" w14:textId="2F84C600" w:rsidR="002A7280" w:rsidRPr="00BA311D" w:rsidRDefault="002A7280" w:rsidP="002A7280">
            <w:pPr>
              <w:pStyle w:val="BodyText"/>
              <w:spacing w:before="0"/>
            </w:pPr>
            <w:r w:rsidRPr="00BA311D">
              <w:t>Pmod_out_0_pin8</w:t>
            </w:r>
          </w:p>
        </w:tc>
        <w:tc>
          <w:tcPr>
            <w:tcW w:w="1432" w:type="dxa"/>
          </w:tcPr>
          <w:p w14:paraId="62FE717E" w14:textId="23574B57" w:rsidR="002A7280" w:rsidRPr="00BA311D" w:rsidRDefault="002A7280" w:rsidP="002A7280">
            <w:pPr>
              <w:pStyle w:val="BodyText"/>
              <w:spacing w:before="0"/>
            </w:pPr>
            <w:r w:rsidRPr="00BA311D">
              <w:t>Y6</w:t>
            </w:r>
          </w:p>
        </w:tc>
        <w:tc>
          <w:tcPr>
            <w:tcW w:w="1194" w:type="dxa"/>
          </w:tcPr>
          <w:p w14:paraId="5654ED54" w14:textId="4626D77B" w:rsidR="002A7280" w:rsidRPr="00BA311D" w:rsidRDefault="002A7280" w:rsidP="002A7280">
            <w:pPr>
              <w:pStyle w:val="BodyText"/>
              <w:spacing w:before="0"/>
            </w:pPr>
            <w:r w:rsidRPr="00BA311D">
              <w:t>JB8</w:t>
            </w:r>
          </w:p>
        </w:tc>
      </w:tr>
      <w:tr w:rsidR="002A7280" w:rsidRPr="00BA311D" w14:paraId="589F0A82" w14:textId="77777777" w:rsidTr="002A7280">
        <w:trPr>
          <w:trHeight w:val="273"/>
          <w:jc w:val="center"/>
        </w:trPr>
        <w:tc>
          <w:tcPr>
            <w:tcW w:w="2306" w:type="dxa"/>
          </w:tcPr>
          <w:p w14:paraId="076BA792" w14:textId="64143073" w:rsidR="002A7280" w:rsidRPr="00BA311D" w:rsidRDefault="002A7280" w:rsidP="002A7280">
            <w:pPr>
              <w:pStyle w:val="BodyText"/>
              <w:spacing w:before="0"/>
            </w:pPr>
            <w:r w:rsidRPr="00BA311D">
              <w:t>Pmod_out_0_pin9</w:t>
            </w:r>
          </w:p>
        </w:tc>
        <w:tc>
          <w:tcPr>
            <w:tcW w:w="1432" w:type="dxa"/>
          </w:tcPr>
          <w:p w14:paraId="48085206" w14:textId="6F37C294" w:rsidR="002A7280" w:rsidRPr="00BA311D" w:rsidRDefault="002A7280" w:rsidP="002A7280">
            <w:pPr>
              <w:pStyle w:val="BodyText"/>
              <w:spacing w:before="0"/>
            </w:pPr>
            <w:r w:rsidRPr="00BA311D">
              <w:t>V6</w:t>
            </w:r>
          </w:p>
        </w:tc>
        <w:tc>
          <w:tcPr>
            <w:tcW w:w="1194" w:type="dxa"/>
          </w:tcPr>
          <w:p w14:paraId="023F7CB0" w14:textId="1A65F080" w:rsidR="002A7280" w:rsidRPr="00BA311D" w:rsidRDefault="002A7280" w:rsidP="002A7280">
            <w:pPr>
              <w:pStyle w:val="BodyText"/>
              <w:spacing w:before="0"/>
            </w:pPr>
            <w:r w:rsidRPr="00BA311D">
              <w:t>JB9</w:t>
            </w:r>
          </w:p>
        </w:tc>
      </w:tr>
      <w:tr w:rsidR="002A7280" w:rsidRPr="00BA311D" w14:paraId="1746DEB9" w14:textId="77777777" w:rsidTr="002A7280">
        <w:trPr>
          <w:trHeight w:val="264"/>
          <w:jc w:val="center"/>
        </w:trPr>
        <w:tc>
          <w:tcPr>
            <w:tcW w:w="2306" w:type="dxa"/>
          </w:tcPr>
          <w:p w14:paraId="6862FB43" w14:textId="38B6ED69" w:rsidR="002A7280" w:rsidRPr="00BA311D" w:rsidRDefault="002A7280" w:rsidP="002A7280">
            <w:pPr>
              <w:pStyle w:val="BodyText"/>
              <w:spacing w:before="0"/>
            </w:pPr>
            <w:r w:rsidRPr="00BA311D">
              <w:t>Pmod_out_0_pin10</w:t>
            </w:r>
          </w:p>
        </w:tc>
        <w:tc>
          <w:tcPr>
            <w:tcW w:w="1432" w:type="dxa"/>
          </w:tcPr>
          <w:p w14:paraId="384E289C" w14:textId="6991D375" w:rsidR="002A7280" w:rsidRPr="00BA311D" w:rsidRDefault="002A7280" w:rsidP="002A7280">
            <w:pPr>
              <w:pStyle w:val="BodyText"/>
              <w:spacing w:before="0"/>
            </w:pPr>
            <w:r w:rsidRPr="00BA311D">
              <w:t>W6</w:t>
            </w:r>
          </w:p>
        </w:tc>
        <w:tc>
          <w:tcPr>
            <w:tcW w:w="1194" w:type="dxa"/>
          </w:tcPr>
          <w:p w14:paraId="2978B866" w14:textId="2BBC3A97" w:rsidR="002A7280" w:rsidRPr="00BA311D" w:rsidRDefault="002A7280" w:rsidP="00FC268D">
            <w:pPr>
              <w:pStyle w:val="BodyText"/>
              <w:keepNext/>
              <w:spacing w:before="0"/>
            </w:pPr>
            <w:r w:rsidRPr="00BA311D">
              <w:t>JB10</w:t>
            </w:r>
          </w:p>
        </w:tc>
      </w:tr>
    </w:tbl>
    <w:p w14:paraId="5306E403" w14:textId="74CEF9A8" w:rsidR="00542D8B" w:rsidRPr="00BA311D" w:rsidRDefault="00542D8B" w:rsidP="00980F16">
      <w:pPr>
        <w:pStyle w:val="Caption"/>
        <w:rPr>
          <w:sz w:val="24"/>
          <w:szCs w:val="24"/>
        </w:rPr>
      </w:pPr>
    </w:p>
    <w:p w14:paraId="35B5C10C" w14:textId="24106E9A" w:rsidR="00CF0DF9" w:rsidRPr="00BA311D" w:rsidRDefault="00CF0DF9" w:rsidP="00CF0DF9">
      <w:pPr>
        <w:pStyle w:val="Caption"/>
        <w:keepNext/>
        <w:jc w:val="center"/>
        <w:rPr>
          <w:sz w:val="24"/>
          <w:szCs w:val="24"/>
        </w:rPr>
      </w:pPr>
      <w:bookmarkStart w:id="1340" w:name="_Ref119682089"/>
      <w:bookmarkStart w:id="1341" w:name="_Toc120906880"/>
      <w:r w:rsidRPr="00BA311D">
        <w:rPr>
          <w:sz w:val="24"/>
          <w:szCs w:val="24"/>
        </w:rPr>
        <w:t xml:space="preserve">Table </w:t>
      </w:r>
      <w:r w:rsidRPr="00BA311D">
        <w:rPr>
          <w:sz w:val="24"/>
          <w:szCs w:val="24"/>
        </w:rPr>
        <w:fldChar w:fldCharType="begin"/>
      </w:r>
      <w:r w:rsidRPr="00BA311D">
        <w:rPr>
          <w:sz w:val="24"/>
          <w:szCs w:val="24"/>
        </w:rPr>
        <w:instrText xml:space="preserve"> SEQ Table \* ARABIC </w:instrText>
      </w:r>
      <w:r w:rsidRPr="00BA311D">
        <w:rPr>
          <w:sz w:val="24"/>
          <w:szCs w:val="24"/>
        </w:rPr>
        <w:fldChar w:fldCharType="separate"/>
      </w:r>
      <w:r w:rsidR="00D128A0">
        <w:rPr>
          <w:noProof/>
          <w:sz w:val="24"/>
          <w:szCs w:val="24"/>
        </w:rPr>
        <w:t>2</w:t>
      </w:r>
      <w:r w:rsidRPr="00BA311D">
        <w:rPr>
          <w:sz w:val="24"/>
          <w:szCs w:val="24"/>
        </w:rPr>
        <w:fldChar w:fldCharType="end"/>
      </w:r>
      <w:bookmarkEnd w:id="1340"/>
      <w:r w:rsidRPr="00BA311D">
        <w:rPr>
          <w:sz w:val="24"/>
          <w:szCs w:val="24"/>
        </w:rPr>
        <w:t>. Constraints for Pmod TC1</w:t>
      </w:r>
      <w:bookmarkEnd w:id="1341"/>
    </w:p>
    <w:tbl>
      <w:tblPr>
        <w:tblStyle w:val="TableGrid"/>
        <w:tblW w:w="0" w:type="auto"/>
        <w:jc w:val="center"/>
        <w:tblLook w:val="04A0" w:firstRow="1" w:lastRow="0" w:firstColumn="1" w:lastColumn="0" w:noHBand="0" w:noVBand="1"/>
      </w:tblPr>
      <w:tblGrid>
        <w:gridCol w:w="2306"/>
        <w:gridCol w:w="1432"/>
        <w:gridCol w:w="1194"/>
      </w:tblGrid>
      <w:tr w:rsidR="00542D8B" w:rsidRPr="00BA311D" w14:paraId="62125D32" w14:textId="77777777" w:rsidTr="00842660">
        <w:trPr>
          <w:trHeight w:val="354"/>
          <w:jc w:val="center"/>
        </w:trPr>
        <w:tc>
          <w:tcPr>
            <w:tcW w:w="2306" w:type="dxa"/>
          </w:tcPr>
          <w:p w14:paraId="1FFD506B" w14:textId="77777777" w:rsidR="002B1A81" w:rsidRPr="00BA311D" w:rsidRDefault="00542D8B" w:rsidP="006412B8">
            <w:pPr>
              <w:pStyle w:val="BodyText"/>
              <w:spacing w:before="0"/>
            </w:pPr>
            <w:r w:rsidRPr="00BA311D">
              <w:t>Block Diagram Port:</w:t>
            </w:r>
          </w:p>
          <w:p w14:paraId="37E406EF" w14:textId="516E698F" w:rsidR="00542D8B" w:rsidRPr="00BA311D" w:rsidRDefault="002B1A81" w:rsidP="006412B8">
            <w:pPr>
              <w:pStyle w:val="BodyText"/>
              <w:spacing w:before="0"/>
            </w:pPr>
            <w:r w:rsidRPr="00BA311D">
              <w:fldChar w:fldCharType="begin"/>
            </w:r>
            <w:r w:rsidRPr="00BA311D">
              <w:instrText xml:space="preserve"> REF _Ref120729494 \h </w:instrText>
            </w:r>
            <w:r w:rsidR="00AB7AF2" w:rsidRPr="00BA311D">
              <w:instrText xml:space="preserve"> \* MERGEFORMAT </w:instrText>
            </w:r>
            <w:r w:rsidRPr="00BA311D">
              <w:fldChar w:fldCharType="separate"/>
            </w:r>
            <w:r w:rsidR="00D128A0" w:rsidRPr="00BA311D">
              <w:t xml:space="preserve">Figure </w:t>
            </w:r>
            <w:r w:rsidR="00D128A0" w:rsidRPr="00D128A0">
              <w:rPr>
                <w:noProof/>
                <w:color w:val="0070C0"/>
              </w:rPr>
              <w:t>25</w:t>
            </w:r>
            <w:r w:rsidRPr="00BA311D">
              <w:fldChar w:fldCharType="end"/>
            </w:r>
            <w:r w:rsidR="00542D8B" w:rsidRPr="00BA311D">
              <w:rPr>
                <w:color w:val="0070C0"/>
              </w:rPr>
              <w:t xml:space="preserve"> </w:t>
            </w:r>
          </w:p>
        </w:tc>
        <w:tc>
          <w:tcPr>
            <w:tcW w:w="1432" w:type="dxa"/>
          </w:tcPr>
          <w:p w14:paraId="41EAE04E" w14:textId="77777777" w:rsidR="00542D8B" w:rsidRPr="00BA311D" w:rsidRDefault="00542D8B" w:rsidP="006412B8">
            <w:pPr>
              <w:pStyle w:val="BodyText"/>
              <w:spacing w:before="0"/>
            </w:pPr>
            <w:r w:rsidRPr="00BA311D">
              <w:t>Package pin</w:t>
            </w:r>
          </w:p>
        </w:tc>
        <w:tc>
          <w:tcPr>
            <w:tcW w:w="1194" w:type="dxa"/>
          </w:tcPr>
          <w:p w14:paraId="6AABF63C" w14:textId="77777777" w:rsidR="00542D8B" w:rsidRPr="00BA311D" w:rsidRDefault="00542D8B" w:rsidP="006412B8">
            <w:pPr>
              <w:pStyle w:val="BodyText"/>
              <w:spacing w:before="0"/>
            </w:pPr>
            <w:r w:rsidRPr="00BA311D">
              <w:t>Pmod pin</w:t>
            </w:r>
          </w:p>
        </w:tc>
      </w:tr>
      <w:tr w:rsidR="00542D8B" w:rsidRPr="00BA311D" w14:paraId="7E65C08B" w14:textId="77777777" w:rsidTr="006412B8">
        <w:trPr>
          <w:trHeight w:val="264"/>
          <w:jc w:val="center"/>
        </w:trPr>
        <w:tc>
          <w:tcPr>
            <w:tcW w:w="2306" w:type="dxa"/>
          </w:tcPr>
          <w:p w14:paraId="758E3B9A" w14:textId="0EB12922" w:rsidR="00542D8B" w:rsidRPr="00BA311D" w:rsidRDefault="00542D8B" w:rsidP="006412B8">
            <w:pPr>
              <w:pStyle w:val="BodyText"/>
              <w:spacing w:before="0"/>
            </w:pPr>
            <w:r w:rsidRPr="00BA311D">
              <w:t>CS</w:t>
            </w:r>
          </w:p>
        </w:tc>
        <w:tc>
          <w:tcPr>
            <w:tcW w:w="1432" w:type="dxa"/>
          </w:tcPr>
          <w:p w14:paraId="6C91671F" w14:textId="28885574" w:rsidR="00542D8B" w:rsidRPr="00BA311D" w:rsidRDefault="00542D8B" w:rsidP="006412B8">
            <w:pPr>
              <w:pStyle w:val="BodyText"/>
              <w:spacing w:before="0"/>
            </w:pPr>
            <w:r w:rsidRPr="00BA311D">
              <w:t>V15</w:t>
            </w:r>
          </w:p>
        </w:tc>
        <w:tc>
          <w:tcPr>
            <w:tcW w:w="1194" w:type="dxa"/>
          </w:tcPr>
          <w:p w14:paraId="212E0AEC" w14:textId="02C233CE" w:rsidR="00542D8B" w:rsidRPr="00BA311D" w:rsidRDefault="00542D8B" w:rsidP="006412B8">
            <w:pPr>
              <w:pStyle w:val="BodyText"/>
              <w:spacing w:before="0"/>
            </w:pPr>
            <w:r w:rsidRPr="00BA311D">
              <w:t>JC1</w:t>
            </w:r>
          </w:p>
        </w:tc>
      </w:tr>
      <w:tr w:rsidR="00542D8B" w:rsidRPr="00BA311D" w14:paraId="6A0C1776" w14:textId="77777777" w:rsidTr="006412B8">
        <w:trPr>
          <w:trHeight w:val="246"/>
          <w:jc w:val="center"/>
        </w:trPr>
        <w:tc>
          <w:tcPr>
            <w:tcW w:w="2306" w:type="dxa"/>
          </w:tcPr>
          <w:p w14:paraId="20989945" w14:textId="60B6F900" w:rsidR="00542D8B" w:rsidRPr="00BA311D" w:rsidRDefault="00542D8B" w:rsidP="006412B8">
            <w:pPr>
              <w:pStyle w:val="BodyText"/>
              <w:spacing w:before="0"/>
            </w:pPr>
            <w:r w:rsidRPr="00BA311D">
              <w:t>MOSI</w:t>
            </w:r>
          </w:p>
        </w:tc>
        <w:tc>
          <w:tcPr>
            <w:tcW w:w="1432" w:type="dxa"/>
          </w:tcPr>
          <w:p w14:paraId="193CC0D0" w14:textId="632BB44F" w:rsidR="00542D8B" w:rsidRPr="00BA311D" w:rsidRDefault="00542D8B" w:rsidP="006412B8">
            <w:pPr>
              <w:pStyle w:val="BodyText"/>
              <w:spacing w:before="0"/>
            </w:pPr>
            <w:r w:rsidRPr="00BA311D">
              <w:t>W16</w:t>
            </w:r>
          </w:p>
        </w:tc>
        <w:tc>
          <w:tcPr>
            <w:tcW w:w="1194" w:type="dxa"/>
          </w:tcPr>
          <w:p w14:paraId="4ABDAFBF" w14:textId="0A71AFF4" w:rsidR="00542D8B" w:rsidRPr="00BA311D" w:rsidRDefault="00542D8B" w:rsidP="006412B8">
            <w:pPr>
              <w:pStyle w:val="BodyText"/>
              <w:spacing w:before="0"/>
            </w:pPr>
            <w:r w:rsidRPr="00BA311D">
              <w:t>JC2</w:t>
            </w:r>
          </w:p>
        </w:tc>
      </w:tr>
      <w:tr w:rsidR="00542D8B" w:rsidRPr="00BA311D" w14:paraId="0396B146" w14:textId="77777777" w:rsidTr="006412B8">
        <w:trPr>
          <w:trHeight w:val="282"/>
          <w:jc w:val="center"/>
        </w:trPr>
        <w:tc>
          <w:tcPr>
            <w:tcW w:w="2306" w:type="dxa"/>
          </w:tcPr>
          <w:p w14:paraId="6CED0B57" w14:textId="738D257E" w:rsidR="00542D8B" w:rsidRPr="00BA311D" w:rsidRDefault="00542D8B" w:rsidP="006412B8">
            <w:pPr>
              <w:pStyle w:val="BodyText"/>
              <w:spacing w:before="0"/>
            </w:pPr>
            <w:r w:rsidRPr="00BA311D">
              <w:t>MISO</w:t>
            </w:r>
          </w:p>
        </w:tc>
        <w:tc>
          <w:tcPr>
            <w:tcW w:w="1432" w:type="dxa"/>
          </w:tcPr>
          <w:p w14:paraId="5CD90403" w14:textId="1CD7D6AE" w:rsidR="00542D8B" w:rsidRPr="00BA311D" w:rsidRDefault="00542D8B" w:rsidP="006412B8">
            <w:pPr>
              <w:pStyle w:val="BodyText"/>
              <w:spacing w:before="0"/>
            </w:pPr>
            <w:r w:rsidRPr="00BA311D">
              <w:t>T11</w:t>
            </w:r>
          </w:p>
        </w:tc>
        <w:tc>
          <w:tcPr>
            <w:tcW w:w="1194" w:type="dxa"/>
          </w:tcPr>
          <w:p w14:paraId="0C7BC73A" w14:textId="7F64A17B" w:rsidR="00542D8B" w:rsidRPr="00BA311D" w:rsidRDefault="00542D8B" w:rsidP="006412B8">
            <w:pPr>
              <w:pStyle w:val="BodyText"/>
              <w:spacing w:before="0"/>
            </w:pPr>
            <w:r w:rsidRPr="00BA311D">
              <w:t>JC3</w:t>
            </w:r>
          </w:p>
        </w:tc>
      </w:tr>
      <w:tr w:rsidR="00542D8B" w:rsidRPr="00BA311D" w14:paraId="1EEE4D7C" w14:textId="77777777" w:rsidTr="006412B8">
        <w:trPr>
          <w:trHeight w:val="264"/>
          <w:jc w:val="center"/>
        </w:trPr>
        <w:tc>
          <w:tcPr>
            <w:tcW w:w="2306" w:type="dxa"/>
          </w:tcPr>
          <w:p w14:paraId="471B7C8E" w14:textId="68C8D51C" w:rsidR="00542D8B" w:rsidRPr="00BA311D" w:rsidRDefault="00542D8B" w:rsidP="006412B8">
            <w:pPr>
              <w:pStyle w:val="BodyText"/>
              <w:spacing w:before="0"/>
            </w:pPr>
            <w:r w:rsidRPr="00BA311D">
              <w:t>SCK</w:t>
            </w:r>
          </w:p>
        </w:tc>
        <w:tc>
          <w:tcPr>
            <w:tcW w:w="1432" w:type="dxa"/>
          </w:tcPr>
          <w:p w14:paraId="04864149" w14:textId="590E9445" w:rsidR="00542D8B" w:rsidRPr="00BA311D" w:rsidRDefault="00542D8B" w:rsidP="006412B8">
            <w:pPr>
              <w:pStyle w:val="BodyText"/>
              <w:spacing w:before="0"/>
            </w:pPr>
            <w:r w:rsidRPr="00BA311D">
              <w:t>T10</w:t>
            </w:r>
          </w:p>
        </w:tc>
        <w:tc>
          <w:tcPr>
            <w:tcW w:w="1194" w:type="dxa"/>
          </w:tcPr>
          <w:p w14:paraId="2D833E00" w14:textId="0D8E4F15" w:rsidR="00542D8B" w:rsidRPr="00BA311D" w:rsidRDefault="00542D8B" w:rsidP="00FC268D">
            <w:pPr>
              <w:pStyle w:val="BodyText"/>
              <w:keepNext/>
              <w:spacing w:before="0"/>
            </w:pPr>
            <w:r w:rsidRPr="00BA311D">
              <w:t>JC4</w:t>
            </w:r>
          </w:p>
        </w:tc>
      </w:tr>
    </w:tbl>
    <w:p w14:paraId="42362E68" w14:textId="01F78F71" w:rsidR="00542D8B" w:rsidRPr="00BA311D" w:rsidRDefault="00542D8B" w:rsidP="00FC268D">
      <w:pPr>
        <w:pStyle w:val="Caption"/>
        <w:jc w:val="center"/>
        <w:rPr>
          <w:sz w:val="24"/>
          <w:szCs w:val="24"/>
        </w:rPr>
      </w:pPr>
    </w:p>
    <w:p w14:paraId="63CDA5EB" w14:textId="55DDA0BA" w:rsidR="00CF0DF9" w:rsidRPr="00BA311D" w:rsidRDefault="00CF0DF9" w:rsidP="00CF0DF9">
      <w:pPr>
        <w:pStyle w:val="Caption"/>
        <w:keepNext/>
        <w:jc w:val="center"/>
        <w:rPr>
          <w:sz w:val="24"/>
          <w:szCs w:val="24"/>
        </w:rPr>
      </w:pPr>
      <w:bookmarkStart w:id="1342" w:name="_Ref119682092"/>
      <w:bookmarkStart w:id="1343" w:name="_Toc120906881"/>
      <w:r w:rsidRPr="00BA311D">
        <w:rPr>
          <w:sz w:val="24"/>
          <w:szCs w:val="24"/>
        </w:rPr>
        <w:t xml:space="preserve">Table </w:t>
      </w:r>
      <w:r w:rsidRPr="00BA311D">
        <w:rPr>
          <w:sz w:val="24"/>
          <w:szCs w:val="24"/>
        </w:rPr>
        <w:fldChar w:fldCharType="begin"/>
      </w:r>
      <w:r w:rsidRPr="00BA311D">
        <w:rPr>
          <w:sz w:val="24"/>
          <w:szCs w:val="24"/>
        </w:rPr>
        <w:instrText xml:space="preserve"> SEQ Table \* ARABIC </w:instrText>
      </w:r>
      <w:r w:rsidRPr="00BA311D">
        <w:rPr>
          <w:sz w:val="24"/>
          <w:szCs w:val="24"/>
        </w:rPr>
        <w:fldChar w:fldCharType="separate"/>
      </w:r>
      <w:r w:rsidR="00D128A0">
        <w:rPr>
          <w:noProof/>
          <w:sz w:val="24"/>
          <w:szCs w:val="24"/>
        </w:rPr>
        <w:t>3</w:t>
      </w:r>
      <w:r w:rsidRPr="00BA311D">
        <w:rPr>
          <w:sz w:val="24"/>
          <w:szCs w:val="24"/>
        </w:rPr>
        <w:fldChar w:fldCharType="end"/>
      </w:r>
      <w:bookmarkEnd w:id="1342"/>
      <w:r w:rsidRPr="00BA311D">
        <w:rPr>
          <w:sz w:val="24"/>
          <w:szCs w:val="24"/>
        </w:rPr>
        <w:t>. Constraints for Pmod OLED</w:t>
      </w:r>
      <w:bookmarkEnd w:id="1343"/>
    </w:p>
    <w:tbl>
      <w:tblPr>
        <w:tblStyle w:val="TableGrid"/>
        <w:tblW w:w="0" w:type="auto"/>
        <w:jc w:val="center"/>
        <w:tblLook w:val="04A0" w:firstRow="1" w:lastRow="0" w:firstColumn="1" w:lastColumn="0" w:noHBand="0" w:noVBand="1"/>
      </w:tblPr>
      <w:tblGrid>
        <w:gridCol w:w="2306"/>
        <w:gridCol w:w="1432"/>
        <w:gridCol w:w="1194"/>
      </w:tblGrid>
      <w:tr w:rsidR="00542D8B" w:rsidRPr="00BA311D" w14:paraId="2801B7BC" w14:textId="77777777" w:rsidTr="006412B8">
        <w:trPr>
          <w:trHeight w:val="561"/>
          <w:jc w:val="center"/>
        </w:trPr>
        <w:tc>
          <w:tcPr>
            <w:tcW w:w="2306" w:type="dxa"/>
          </w:tcPr>
          <w:p w14:paraId="7B6EF4DB" w14:textId="70047D44" w:rsidR="00542D8B" w:rsidRPr="00BA311D" w:rsidRDefault="00542D8B" w:rsidP="006412B8">
            <w:pPr>
              <w:pStyle w:val="BodyText"/>
              <w:spacing w:before="0"/>
            </w:pPr>
            <w:r w:rsidRPr="00BA311D">
              <w:t>Block Diagram Port: Pmod_out_1</w:t>
            </w:r>
            <w:r w:rsidR="002B1A81" w:rsidRPr="00BA311D">
              <w:t xml:space="preserve">, </w:t>
            </w:r>
            <w:r w:rsidR="002B1A81" w:rsidRPr="00BA311D">
              <w:fldChar w:fldCharType="begin"/>
            </w:r>
            <w:r w:rsidR="002B1A81" w:rsidRPr="00BA311D">
              <w:instrText xml:space="preserve"> REF _Ref120642644 \h  \* MERGEFORMAT </w:instrText>
            </w:r>
            <w:r w:rsidR="002B1A81" w:rsidRPr="00BA311D">
              <w:fldChar w:fldCharType="separate"/>
            </w:r>
            <w:r w:rsidR="00D128A0" w:rsidRPr="00BA311D">
              <w:t xml:space="preserve">Figure </w:t>
            </w:r>
            <w:r w:rsidR="00D128A0" w:rsidRPr="00D128A0">
              <w:rPr>
                <w:noProof/>
                <w:color w:val="0070C0"/>
              </w:rPr>
              <w:t>26</w:t>
            </w:r>
            <w:r w:rsidR="002B1A81" w:rsidRPr="00BA311D">
              <w:fldChar w:fldCharType="end"/>
            </w:r>
          </w:p>
        </w:tc>
        <w:tc>
          <w:tcPr>
            <w:tcW w:w="1432" w:type="dxa"/>
          </w:tcPr>
          <w:p w14:paraId="6AB45D42" w14:textId="77777777" w:rsidR="00542D8B" w:rsidRPr="00BA311D" w:rsidRDefault="00542D8B" w:rsidP="006412B8">
            <w:pPr>
              <w:pStyle w:val="BodyText"/>
              <w:spacing w:before="0"/>
            </w:pPr>
            <w:r w:rsidRPr="00BA311D">
              <w:t>Package pin</w:t>
            </w:r>
          </w:p>
        </w:tc>
        <w:tc>
          <w:tcPr>
            <w:tcW w:w="1194" w:type="dxa"/>
          </w:tcPr>
          <w:p w14:paraId="246A95CE" w14:textId="77777777" w:rsidR="00542D8B" w:rsidRPr="00BA311D" w:rsidRDefault="00542D8B" w:rsidP="006412B8">
            <w:pPr>
              <w:pStyle w:val="BodyText"/>
              <w:spacing w:before="0"/>
            </w:pPr>
            <w:r w:rsidRPr="00BA311D">
              <w:t>Pmod pin</w:t>
            </w:r>
          </w:p>
        </w:tc>
      </w:tr>
      <w:tr w:rsidR="00542D8B" w:rsidRPr="00BA311D" w14:paraId="11EE85C9" w14:textId="77777777" w:rsidTr="006412B8">
        <w:trPr>
          <w:trHeight w:val="264"/>
          <w:jc w:val="center"/>
        </w:trPr>
        <w:tc>
          <w:tcPr>
            <w:tcW w:w="2306" w:type="dxa"/>
          </w:tcPr>
          <w:p w14:paraId="64F26E1A" w14:textId="77777777" w:rsidR="00542D8B" w:rsidRPr="00BA311D" w:rsidRDefault="00542D8B" w:rsidP="006412B8">
            <w:pPr>
              <w:pStyle w:val="BodyText"/>
              <w:spacing w:before="0"/>
            </w:pPr>
            <w:r w:rsidRPr="00BA311D">
              <w:t>Pmod_out_0_pin1</w:t>
            </w:r>
          </w:p>
        </w:tc>
        <w:tc>
          <w:tcPr>
            <w:tcW w:w="1432" w:type="dxa"/>
          </w:tcPr>
          <w:p w14:paraId="4376CE3C" w14:textId="1342637A" w:rsidR="00542D8B" w:rsidRPr="00BA311D" w:rsidRDefault="00542D8B" w:rsidP="006412B8">
            <w:pPr>
              <w:pStyle w:val="BodyText"/>
              <w:spacing w:before="0"/>
            </w:pPr>
            <w:r w:rsidRPr="00BA311D">
              <w:t>T14</w:t>
            </w:r>
          </w:p>
        </w:tc>
        <w:tc>
          <w:tcPr>
            <w:tcW w:w="1194" w:type="dxa"/>
          </w:tcPr>
          <w:p w14:paraId="3FD2B820" w14:textId="79E2775B" w:rsidR="00542D8B" w:rsidRPr="00BA311D" w:rsidRDefault="00542D8B" w:rsidP="006412B8">
            <w:pPr>
              <w:pStyle w:val="BodyText"/>
              <w:spacing w:before="0"/>
            </w:pPr>
            <w:r w:rsidRPr="00BA311D">
              <w:t>JD1</w:t>
            </w:r>
          </w:p>
        </w:tc>
      </w:tr>
      <w:tr w:rsidR="00542D8B" w:rsidRPr="00BA311D" w14:paraId="2AA0FFCF" w14:textId="77777777" w:rsidTr="006412B8">
        <w:trPr>
          <w:trHeight w:val="246"/>
          <w:jc w:val="center"/>
        </w:trPr>
        <w:tc>
          <w:tcPr>
            <w:tcW w:w="2306" w:type="dxa"/>
          </w:tcPr>
          <w:p w14:paraId="068F218D" w14:textId="77777777" w:rsidR="00542D8B" w:rsidRPr="00BA311D" w:rsidRDefault="00542D8B" w:rsidP="006412B8">
            <w:pPr>
              <w:pStyle w:val="BodyText"/>
              <w:spacing w:before="0"/>
            </w:pPr>
            <w:r w:rsidRPr="00BA311D">
              <w:t>Pmod_out_0_pin2</w:t>
            </w:r>
          </w:p>
        </w:tc>
        <w:tc>
          <w:tcPr>
            <w:tcW w:w="1432" w:type="dxa"/>
          </w:tcPr>
          <w:p w14:paraId="3C06D42C" w14:textId="6786E5EA" w:rsidR="00542D8B" w:rsidRPr="00BA311D" w:rsidRDefault="00542D8B" w:rsidP="006412B8">
            <w:pPr>
              <w:pStyle w:val="BodyText"/>
              <w:spacing w:before="0"/>
            </w:pPr>
            <w:r w:rsidRPr="00BA311D">
              <w:t>T15</w:t>
            </w:r>
          </w:p>
        </w:tc>
        <w:tc>
          <w:tcPr>
            <w:tcW w:w="1194" w:type="dxa"/>
          </w:tcPr>
          <w:p w14:paraId="6D066D6E" w14:textId="140294B6" w:rsidR="00542D8B" w:rsidRPr="00BA311D" w:rsidRDefault="00542D8B" w:rsidP="006412B8">
            <w:pPr>
              <w:pStyle w:val="BodyText"/>
              <w:spacing w:before="0"/>
            </w:pPr>
            <w:r w:rsidRPr="00BA311D">
              <w:t>JD2</w:t>
            </w:r>
          </w:p>
        </w:tc>
      </w:tr>
      <w:tr w:rsidR="00542D8B" w:rsidRPr="00BA311D" w14:paraId="0D2917F9" w14:textId="77777777" w:rsidTr="006412B8">
        <w:trPr>
          <w:trHeight w:val="282"/>
          <w:jc w:val="center"/>
        </w:trPr>
        <w:tc>
          <w:tcPr>
            <w:tcW w:w="2306" w:type="dxa"/>
          </w:tcPr>
          <w:p w14:paraId="7D8282EF" w14:textId="77777777" w:rsidR="00542D8B" w:rsidRPr="00BA311D" w:rsidRDefault="00542D8B" w:rsidP="006412B8">
            <w:pPr>
              <w:pStyle w:val="BodyText"/>
              <w:spacing w:before="0"/>
            </w:pPr>
            <w:r w:rsidRPr="00BA311D">
              <w:t>Pmod_out_0_pin3</w:t>
            </w:r>
          </w:p>
        </w:tc>
        <w:tc>
          <w:tcPr>
            <w:tcW w:w="1432" w:type="dxa"/>
          </w:tcPr>
          <w:p w14:paraId="12E609C1" w14:textId="419242E9" w:rsidR="00542D8B" w:rsidRPr="00BA311D" w:rsidRDefault="00542D8B" w:rsidP="006412B8">
            <w:pPr>
              <w:pStyle w:val="BodyText"/>
              <w:spacing w:before="0"/>
            </w:pPr>
            <w:r w:rsidRPr="00BA311D">
              <w:t>P14</w:t>
            </w:r>
          </w:p>
        </w:tc>
        <w:tc>
          <w:tcPr>
            <w:tcW w:w="1194" w:type="dxa"/>
          </w:tcPr>
          <w:p w14:paraId="1E10FF91" w14:textId="74954541" w:rsidR="00542D8B" w:rsidRPr="00BA311D" w:rsidRDefault="00542D8B" w:rsidP="006412B8">
            <w:pPr>
              <w:pStyle w:val="BodyText"/>
              <w:spacing w:before="0"/>
            </w:pPr>
            <w:r w:rsidRPr="00BA311D">
              <w:t>JD3</w:t>
            </w:r>
          </w:p>
        </w:tc>
      </w:tr>
      <w:tr w:rsidR="00542D8B" w:rsidRPr="00BA311D" w14:paraId="204E8F1E" w14:textId="77777777" w:rsidTr="006412B8">
        <w:trPr>
          <w:trHeight w:val="264"/>
          <w:jc w:val="center"/>
        </w:trPr>
        <w:tc>
          <w:tcPr>
            <w:tcW w:w="2306" w:type="dxa"/>
          </w:tcPr>
          <w:p w14:paraId="7C896B11" w14:textId="77777777" w:rsidR="00542D8B" w:rsidRPr="00BA311D" w:rsidRDefault="00542D8B" w:rsidP="006412B8">
            <w:pPr>
              <w:pStyle w:val="BodyText"/>
              <w:spacing w:before="0"/>
            </w:pPr>
            <w:r w:rsidRPr="00BA311D">
              <w:t>Pmod_out_0_pin4</w:t>
            </w:r>
          </w:p>
        </w:tc>
        <w:tc>
          <w:tcPr>
            <w:tcW w:w="1432" w:type="dxa"/>
          </w:tcPr>
          <w:p w14:paraId="3EDD738C" w14:textId="30F91BA2" w:rsidR="00542D8B" w:rsidRPr="00BA311D" w:rsidRDefault="00542D8B" w:rsidP="006412B8">
            <w:pPr>
              <w:pStyle w:val="BodyText"/>
              <w:spacing w:before="0"/>
            </w:pPr>
            <w:r w:rsidRPr="00BA311D">
              <w:t>R14</w:t>
            </w:r>
          </w:p>
        </w:tc>
        <w:tc>
          <w:tcPr>
            <w:tcW w:w="1194" w:type="dxa"/>
          </w:tcPr>
          <w:p w14:paraId="50A68BD0" w14:textId="08FD4C8F" w:rsidR="00542D8B" w:rsidRPr="00BA311D" w:rsidRDefault="00542D8B" w:rsidP="006412B8">
            <w:pPr>
              <w:pStyle w:val="BodyText"/>
              <w:spacing w:before="0"/>
            </w:pPr>
            <w:r w:rsidRPr="00BA311D">
              <w:t>JD4</w:t>
            </w:r>
          </w:p>
        </w:tc>
      </w:tr>
      <w:tr w:rsidR="00542D8B" w:rsidRPr="00BA311D" w14:paraId="33EC310E" w14:textId="77777777" w:rsidTr="006412B8">
        <w:trPr>
          <w:trHeight w:val="255"/>
          <w:jc w:val="center"/>
        </w:trPr>
        <w:tc>
          <w:tcPr>
            <w:tcW w:w="2306" w:type="dxa"/>
          </w:tcPr>
          <w:p w14:paraId="00D5429A" w14:textId="77777777" w:rsidR="00542D8B" w:rsidRPr="00BA311D" w:rsidRDefault="00542D8B" w:rsidP="006412B8">
            <w:pPr>
              <w:pStyle w:val="BodyText"/>
              <w:spacing w:before="0"/>
            </w:pPr>
            <w:r w:rsidRPr="00BA311D">
              <w:t>Pmod_out_0_pin7</w:t>
            </w:r>
          </w:p>
        </w:tc>
        <w:tc>
          <w:tcPr>
            <w:tcW w:w="1432" w:type="dxa"/>
          </w:tcPr>
          <w:p w14:paraId="1068B31D" w14:textId="34FB00E2" w:rsidR="00542D8B" w:rsidRPr="00BA311D" w:rsidRDefault="00542D8B" w:rsidP="006412B8">
            <w:pPr>
              <w:pStyle w:val="BodyText"/>
              <w:spacing w:before="0"/>
            </w:pPr>
            <w:r w:rsidRPr="00BA311D">
              <w:t>U14</w:t>
            </w:r>
          </w:p>
        </w:tc>
        <w:tc>
          <w:tcPr>
            <w:tcW w:w="1194" w:type="dxa"/>
          </w:tcPr>
          <w:p w14:paraId="1BAC169C" w14:textId="4A8E39F8" w:rsidR="00542D8B" w:rsidRPr="00BA311D" w:rsidRDefault="00542D8B" w:rsidP="006412B8">
            <w:pPr>
              <w:pStyle w:val="BodyText"/>
              <w:spacing w:before="0"/>
            </w:pPr>
            <w:r w:rsidRPr="00BA311D">
              <w:t>JD7</w:t>
            </w:r>
          </w:p>
        </w:tc>
      </w:tr>
      <w:tr w:rsidR="00542D8B" w:rsidRPr="00BA311D" w14:paraId="15477179" w14:textId="77777777" w:rsidTr="006412B8">
        <w:trPr>
          <w:trHeight w:val="244"/>
          <w:jc w:val="center"/>
        </w:trPr>
        <w:tc>
          <w:tcPr>
            <w:tcW w:w="2306" w:type="dxa"/>
          </w:tcPr>
          <w:p w14:paraId="0722C822" w14:textId="77777777" w:rsidR="00542D8B" w:rsidRPr="00BA311D" w:rsidRDefault="00542D8B" w:rsidP="006412B8">
            <w:pPr>
              <w:pStyle w:val="BodyText"/>
              <w:spacing w:before="0"/>
            </w:pPr>
            <w:r w:rsidRPr="00BA311D">
              <w:t>Pmod_out_0_pin8</w:t>
            </w:r>
          </w:p>
        </w:tc>
        <w:tc>
          <w:tcPr>
            <w:tcW w:w="1432" w:type="dxa"/>
          </w:tcPr>
          <w:p w14:paraId="5C647A9B" w14:textId="595EC578" w:rsidR="00542D8B" w:rsidRPr="00BA311D" w:rsidRDefault="00542D8B" w:rsidP="006412B8">
            <w:pPr>
              <w:pStyle w:val="BodyText"/>
              <w:spacing w:before="0"/>
            </w:pPr>
            <w:r w:rsidRPr="00BA311D">
              <w:t>U15</w:t>
            </w:r>
          </w:p>
        </w:tc>
        <w:tc>
          <w:tcPr>
            <w:tcW w:w="1194" w:type="dxa"/>
          </w:tcPr>
          <w:p w14:paraId="15C081FD" w14:textId="79D27764" w:rsidR="00542D8B" w:rsidRPr="00BA311D" w:rsidRDefault="00542D8B" w:rsidP="006412B8">
            <w:pPr>
              <w:pStyle w:val="BodyText"/>
              <w:spacing w:before="0"/>
            </w:pPr>
            <w:r w:rsidRPr="00BA311D">
              <w:t>JD8</w:t>
            </w:r>
          </w:p>
        </w:tc>
      </w:tr>
      <w:tr w:rsidR="00542D8B" w:rsidRPr="00BA311D" w14:paraId="730EB15A" w14:textId="77777777" w:rsidTr="006412B8">
        <w:trPr>
          <w:trHeight w:val="273"/>
          <w:jc w:val="center"/>
        </w:trPr>
        <w:tc>
          <w:tcPr>
            <w:tcW w:w="2306" w:type="dxa"/>
          </w:tcPr>
          <w:p w14:paraId="70D8E906" w14:textId="77777777" w:rsidR="00542D8B" w:rsidRPr="00BA311D" w:rsidRDefault="00542D8B" w:rsidP="006412B8">
            <w:pPr>
              <w:pStyle w:val="BodyText"/>
              <w:spacing w:before="0"/>
            </w:pPr>
            <w:r w:rsidRPr="00BA311D">
              <w:t>Pmod_out_0_pin9</w:t>
            </w:r>
          </w:p>
        </w:tc>
        <w:tc>
          <w:tcPr>
            <w:tcW w:w="1432" w:type="dxa"/>
          </w:tcPr>
          <w:p w14:paraId="4C70829D" w14:textId="5981D8A7" w:rsidR="00542D8B" w:rsidRPr="00BA311D" w:rsidRDefault="00542D8B" w:rsidP="006412B8">
            <w:pPr>
              <w:pStyle w:val="BodyText"/>
              <w:spacing w:before="0"/>
            </w:pPr>
            <w:r w:rsidRPr="00BA311D">
              <w:t>V17</w:t>
            </w:r>
          </w:p>
        </w:tc>
        <w:tc>
          <w:tcPr>
            <w:tcW w:w="1194" w:type="dxa"/>
          </w:tcPr>
          <w:p w14:paraId="134FAF8F" w14:textId="696A1535" w:rsidR="00542D8B" w:rsidRPr="00BA311D" w:rsidRDefault="00542D8B" w:rsidP="006412B8">
            <w:pPr>
              <w:pStyle w:val="BodyText"/>
              <w:spacing w:before="0"/>
            </w:pPr>
            <w:r w:rsidRPr="00BA311D">
              <w:t>JD9</w:t>
            </w:r>
          </w:p>
        </w:tc>
      </w:tr>
      <w:tr w:rsidR="00542D8B" w:rsidRPr="00BA311D" w14:paraId="54916272" w14:textId="77777777" w:rsidTr="006412B8">
        <w:trPr>
          <w:trHeight w:val="264"/>
          <w:jc w:val="center"/>
        </w:trPr>
        <w:tc>
          <w:tcPr>
            <w:tcW w:w="2306" w:type="dxa"/>
          </w:tcPr>
          <w:p w14:paraId="15B6B093" w14:textId="77777777" w:rsidR="00542D8B" w:rsidRPr="00BA311D" w:rsidRDefault="00542D8B" w:rsidP="006412B8">
            <w:pPr>
              <w:pStyle w:val="BodyText"/>
              <w:spacing w:before="0"/>
            </w:pPr>
            <w:r w:rsidRPr="00BA311D">
              <w:t>Pmod_out_0_pin10</w:t>
            </w:r>
          </w:p>
        </w:tc>
        <w:tc>
          <w:tcPr>
            <w:tcW w:w="1432" w:type="dxa"/>
          </w:tcPr>
          <w:p w14:paraId="1CA0BA04" w14:textId="22A3055A" w:rsidR="00542D8B" w:rsidRPr="00BA311D" w:rsidRDefault="00542D8B" w:rsidP="006412B8">
            <w:pPr>
              <w:pStyle w:val="BodyText"/>
              <w:spacing w:before="0"/>
            </w:pPr>
            <w:r w:rsidRPr="00BA311D">
              <w:t>V18</w:t>
            </w:r>
          </w:p>
        </w:tc>
        <w:tc>
          <w:tcPr>
            <w:tcW w:w="1194" w:type="dxa"/>
          </w:tcPr>
          <w:p w14:paraId="5D0CF149" w14:textId="4C0F5DE9" w:rsidR="00542D8B" w:rsidRPr="00BA311D" w:rsidRDefault="00542D8B" w:rsidP="00FC268D">
            <w:pPr>
              <w:pStyle w:val="BodyText"/>
              <w:keepNext/>
              <w:spacing w:before="0"/>
            </w:pPr>
            <w:r w:rsidRPr="00BA311D">
              <w:t>JD10</w:t>
            </w:r>
          </w:p>
        </w:tc>
      </w:tr>
    </w:tbl>
    <w:p w14:paraId="24EEC536" w14:textId="2E3108BB" w:rsidR="00201D2E" w:rsidRPr="00BA311D" w:rsidRDefault="00201D2E" w:rsidP="00382514">
      <w:pPr>
        <w:pStyle w:val="Heading1"/>
        <w:tabs>
          <w:tab w:val="left" w:pos="1383"/>
        </w:tabs>
        <w:spacing w:before="0"/>
        <w:ind w:left="1081" w:firstLine="0"/>
      </w:pPr>
    </w:p>
    <w:p w14:paraId="1F80E07E" w14:textId="75B9656E" w:rsidR="00382514" w:rsidRPr="00BA311D" w:rsidRDefault="00201D2E" w:rsidP="00201D2E">
      <w:pPr>
        <w:widowControl/>
        <w:autoSpaceDE/>
        <w:autoSpaceDN/>
        <w:spacing w:after="160" w:line="259" w:lineRule="auto"/>
        <w:rPr>
          <w:b/>
          <w:bCs/>
          <w:sz w:val="24"/>
          <w:szCs w:val="24"/>
        </w:rPr>
      </w:pPr>
      <w:r w:rsidRPr="00BA311D">
        <w:rPr>
          <w:sz w:val="24"/>
          <w:szCs w:val="24"/>
        </w:rPr>
        <w:br w:type="page"/>
      </w:r>
    </w:p>
    <w:p w14:paraId="04A03FD7" w14:textId="629D8404" w:rsidR="00394969" w:rsidRPr="00BA311D" w:rsidRDefault="00394969" w:rsidP="00F46417">
      <w:pPr>
        <w:pStyle w:val="Heading1"/>
        <w:numPr>
          <w:ilvl w:val="0"/>
          <w:numId w:val="4"/>
        </w:numPr>
        <w:tabs>
          <w:tab w:val="left" w:pos="4402"/>
        </w:tabs>
        <w:spacing w:before="0"/>
        <w:ind w:left="4401" w:hanging="241"/>
        <w:jc w:val="left"/>
      </w:pPr>
      <w:bookmarkStart w:id="1344" w:name="_Toc120907383"/>
      <w:r w:rsidRPr="00BA311D">
        <w:lastRenderedPageBreak/>
        <w:t>Verification</w:t>
      </w:r>
      <w:bookmarkStart w:id="1345" w:name="_Toc116568340"/>
      <w:bookmarkStart w:id="1346" w:name="_Toc116570949"/>
      <w:bookmarkStart w:id="1347" w:name="_Toc116570978"/>
      <w:bookmarkStart w:id="1348" w:name="_Toc116806600"/>
      <w:bookmarkStart w:id="1349" w:name="_Toc116809317"/>
      <w:bookmarkStart w:id="1350" w:name="_Toc116810482"/>
      <w:bookmarkStart w:id="1351" w:name="_Toc116810555"/>
      <w:bookmarkStart w:id="1352" w:name="_Toc116810625"/>
      <w:bookmarkStart w:id="1353" w:name="_Toc116827311"/>
      <w:bookmarkStart w:id="1354" w:name="_Toc116829295"/>
      <w:bookmarkStart w:id="1355" w:name="_Toc116829338"/>
      <w:bookmarkStart w:id="1356" w:name="_Toc116831729"/>
      <w:bookmarkStart w:id="1357" w:name="_Toc116831796"/>
      <w:bookmarkStart w:id="1358" w:name="_Toc116831988"/>
      <w:bookmarkStart w:id="1359" w:name="_Toc116832042"/>
      <w:bookmarkStart w:id="1360" w:name="_Toc116911182"/>
      <w:bookmarkStart w:id="1361" w:name="_Toc117090426"/>
      <w:bookmarkStart w:id="1362" w:name="_Toc117090516"/>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1175EC2E" w14:textId="77777777" w:rsidR="00F46417" w:rsidRPr="00BA311D" w:rsidRDefault="00F46417" w:rsidP="00F46417">
      <w:pPr>
        <w:pStyle w:val="ListParagraph"/>
        <w:numPr>
          <w:ilvl w:val="0"/>
          <w:numId w:val="2"/>
        </w:numPr>
        <w:tabs>
          <w:tab w:val="left" w:pos="1323"/>
        </w:tabs>
        <w:outlineLvl w:val="0"/>
        <w:rPr>
          <w:b/>
          <w:bCs/>
          <w:vanish/>
          <w:sz w:val="24"/>
          <w:szCs w:val="24"/>
        </w:rPr>
      </w:pPr>
      <w:bookmarkStart w:id="1363" w:name="_Toc117091432"/>
      <w:bookmarkStart w:id="1364" w:name="_Toc117545235"/>
      <w:bookmarkStart w:id="1365" w:name="_Toc117545324"/>
      <w:bookmarkStart w:id="1366" w:name="_Toc117545388"/>
      <w:bookmarkStart w:id="1367" w:name="_Toc117545458"/>
      <w:bookmarkStart w:id="1368" w:name="_Toc117545522"/>
      <w:bookmarkStart w:id="1369" w:name="_Toc117545745"/>
      <w:bookmarkStart w:id="1370" w:name="_Toc117545981"/>
      <w:bookmarkStart w:id="1371" w:name="_Toc117621955"/>
      <w:bookmarkStart w:id="1372" w:name="_Toc117624062"/>
      <w:bookmarkStart w:id="1373" w:name="_Toc117626097"/>
      <w:bookmarkStart w:id="1374" w:name="_Toc117710775"/>
      <w:bookmarkStart w:id="1375" w:name="_Toc117712715"/>
      <w:bookmarkStart w:id="1376" w:name="_Toc117714688"/>
      <w:bookmarkStart w:id="1377" w:name="_Toc117714784"/>
      <w:bookmarkStart w:id="1378" w:name="_Toc117790938"/>
      <w:bookmarkStart w:id="1379" w:name="_Toc117796020"/>
      <w:bookmarkStart w:id="1380" w:name="_Toc117961300"/>
      <w:bookmarkStart w:id="1381" w:name="_Toc118137023"/>
      <w:bookmarkStart w:id="1382" w:name="_Toc118308551"/>
      <w:bookmarkStart w:id="1383" w:name="_Toc118308624"/>
      <w:bookmarkStart w:id="1384" w:name="_Toc118382494"/>
      <w:bookmarkStart w:id="1385" w:name="_Toc118383708"/>
      <w:bookmarkStart w:id="1386" w:name="_Toc118397855"/>
      <w:bookmarkStart w:id="1387" w:name="_Toc118404021"/>
      <w:bookmarkStart w:id="1388" w:name="_Toc118405939"/>
      <w:bookmarkStart w:id="1389" w:name="_Toc118407057"/>
      <w:bookmarkStart w:id="1390" w:name="_Toc118408724"/>
      <w:bookmarkStart w:id="1391" w:name="_Toc118410597"/>
      <w:bookmarkStart w:id="1392" w:name="_Toc118411288"/>
      <w:bookmarkStart w:id="1393" w:name="_Toc118449935"/>
      <w:bookmarkStart w:id="1394" w:name="_Toc118453076"/>
      <w:bookmarkStart w:id="1395" w:name="_Toc118458713"/>
      <w:bookmarkStart w:id="1396" w:name="_Toc118458775"/>
      <w:bookmarkStart w:id="1397" w:name="_Toc118458993"/>
      <w:bookmarkStart w:id="1398" w:name="_Toc118459118"/>
      <w:bookmarkStart w:id="1399" w:name="_Toc118459832"/>
      <w:bookmarkStart w:id="1400" w:name="_Toc118461104"/>
      <w:bookmarkStart w:id="1401" w:name="_Toc118461554"/>
      <w:bookmarkStart w:id="1402" w:name="_Toc118463685"/>
      <w:bookmarkStart w:id="1403" w:name="_Toc118473082"/>
      <w:bookmarkStart w:id="1404" w:name="_Toc118473184"/>
      <w:bookmarkStart w:id="1405" w:name="_Toc118473336"/>
      <w:bookmarkStart w:id="1406" w:name="_Toc118473450"/>
      <w:bookmarkStart w:id="1407" w:name="_Toc118481241"/>
      <w:bookmarkStart w:id="1408" w:name="_Toc118483538"/>
      <w:bookmarkStart w:id="1409" w:name="_Toc118483741"/>
      <w:bookmarkStart w:id="1410" w:name="_Toc118483818"/>
      <w:bookmarkStart w:id="1411" w:name="_Toc118484179"/>
      <w:bookmarkStart w:id="1412" w:name="_Toc118816876"/>
      <w:bookmarkStart w:id="1413" w:name="_Toc118816956"/>
      <w:bookmarkStart w:id="1414" w:name="_Toc118817422"/>
      <w:bookmarkStart w:id="1415" w:name="_Toc118817502"/>
      <w:bookmarkStart w:id="1416" w:name="_Toc118817592"/>
      <w:bookmarkStart w:id="1417" w:name="_Toc118818933"/>
      <w:bookmarkStart w:id="1418" w:name="_Toc118900876"/>
      <w:bookmarkStart w:id="1419" w:name="_Toc118900955"/>
      <w:bookmarkStart w:id="1420" w:name="_Toc119513908"/>
      <w:bookmarkStart w:id="1421" w:name="_Toc119515007"/>
      <w:bookmarkStart w:id="1422" w:name="_Toc119515092"/>
      <w:bookmarkStart w:id="1423" w:name="_Toc119515177"/>
      <w:bookmarkStart w:id="1424" w:name="_Toc119515300"/>
      <w:bookmarkStart w:id="1425" w:name="_Toc119577501"/>
      <w:bookmarkStart w:id="1426" w:name="_Toc119579065"/>
      <w:bookmarkStart w:id="1427" w:name="_Toc119581021"/>
      <w:bookmarkStart w:id="1428" w:name="_Toc119683694"/>
      <w:bookmarkStart w:id="1429" w:name="_Toc120635848"/>
      <w:bookmarkStart w:id="1430" w:name="_Toc120637090"/>
      <w:bookmarkStart w:id="1431" w:name="_Toc120641120"/>
      <w:bookmarkStart w:id="1432" w:name="_Toc120704497"/>
      <w:bookmarkStart w:id="1433" w:name="_Toc120781080"/>
      <w:bookmarkStart w:id="1434" w:name="_Toc120839622"/>
      <w:bookmarkStart w:id="1435" w:name="_Toc120882817"/>
      <w:bookmarkStart w:id="1436" w:name="_Toc120882907"/>
      <w:bookmarkStart w:id="1437" w:name="_Toc120882997"/>
      <w:bookmarkStart w:id="1438" w:name="_Toc120899198"/>
      <w:bookmarkStart w:id="1439" w:name="_Toc120905776"/>
      <w:bookmarkStart w:id="1440" w:name="_Toc120905864"/>
      <w:bookmarkStart w:id="1441" w:name="_Toc120906791"/>
      <w:bookmarkStart w:id="1442" w:name="_Toc120906972"/>
      <w:bookmarkStart w:id="1443" w:name="_Toc120907384"/>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p>
    <w:p w14:paraId="0F63AB24" w14:textId="5F38DE64" w:rsidR="00A45199" w:rsidRPr="00BA311D" w:rsidRDefault="00F27D03" w:rsidP="004D62C4">
      <w:pPr>
        <w:pStyle w:val="Heading1"/>
        <w:numPr>
          <w:ilvl w:val="1"/>
          <w:numId w:val="2"/>
        </w:numPr>
        <w:tabs>
          <w:tab w:val="left" w:pos="1323"/>
        </w:tabs>
        <w:spacing w:before="0"/>
        <w:ind w:left="1080"/>
      </w:pPr>
      <w:bookmarkStart w:id="1444" w:name="_Ref120727691"/>
      <w:bookmarkStart w:id="1445" w:name="_Toc120907385"/>
      <w:r w:rsidRPr="00BA311D">
        <w:t>MATLAB</w:t>
      </w:r>
      <w:bookmarkEnd w:id="1444"/>
      <w:bookmarkEnd w:id="1445"/>
    </w:p>
    <w:p w14:paraId="23B885D6" w14:textId="77777777" w:rsidR="004D62C4" w:rsidRPr="00BA311D" w:rsidRDefault="004D62C4" w:rsidP="004D62C4">
      <w:pPr>
        <w:pStyle w:val="Heading1"/>
        <w:tabs>
          <w:tab w:val="left" w:pos="1323"/>
        </w:tabs>
        <w:spacing w:before="0"/>
        <w:ind w:left="1080" w:firstLine="0"/>
      </w:pPr>
    </w:p>
    <w:p w14:paraId="457B7B93" w14:textId="06D68518" w:rsidR="007E4CA1" w:rsidRPr="00BA311D" w:rsidRDefault="00A45199" w:rsidP="00134377">
      <w:pPr>
        <w:pStyle w:val="BodyText"/>
        <w:spacing w:before="0" w:after="14" w:line="480" w:lineRule="auto"/>
        <w:ind w:left="792" w:right="864" w:firstLine="288"/>
        <w:jc w:val="both"/>
      </w:pPr>
      <w:r w:rsidRPr="00BA311D">
        <w:t xml:space="preserve">A Zynq processor application was created that read from the ECG ADC and wrote samples to the UART. The ADC samples were copied from the serial console into a text file. </w:t>
      </w:r>
      <w:r w:rsidR="00180A81" w:rsidRPr="00BA311D">
        <w:t>MATLAB was used to read the text file</w:t>
      </w:r>
      <w:r w:rsidR="00682CFD" w:rsidRPr="00BA311D">
        <w:t xml:space="preserve">, </w:t>
      </w:r>
      <w:r w:rsidR="00180A81" w:rsidRPr="00BA311D">
        <w:t>plot the data</w:t>
      </w:r>
      <w:r w:rsidR="00620A4F" w:rsidRPr="00BA311D">
        <w:t xml:space="preserve"> </w:t>
      </w:r>
      <w:r w:rsidR="00682CFD" w:rsidRPr="00BA311D">
        <w:t xml:space="preserve">as </w:t>
      </w:r>
      <w:r w:rsidR="00620A4F" w:rsidRPr="00BA311D">
        <w:t xml:space="preserve">illustrated </w:t>
      </w:r>
      <w:r w:rsidR="00682CFD" w:rsidRPr="00BA311D">
        <w:t>o</w:t>
      </w:r>
      <w:r w:rsidR="00620A4F" w:rsidRPr="00BA311D">
        <w:t xml:space="preserve">n </w:t>
      </w:r>
      <w:r w:rsidR="00620A4F" w:rsidRPr="00BA311D">
        <w:fldChar w:fldCharType="begin"/>
      </w:r>
      <w:r w:rsidR="00620A4F" w:rsidRPr="00BA311D">
        <w:instrText xml:space="preserve"> REF _Ref119679911 \h  \* MERGEFORMAT </w:instrText>
      </w:r>
      <w:r w:rsidR="00620A4F" w:rsidRPr="00BA311D">
        <w:fldChar w:fldCharType="separate"/>
      </w:r>
      <w:r w:rsidR="00D128A0" w:rsidRPr="00BA311D">
        <w:t xml:space="preserve">Figure </w:t>
      </w:r>
      <w:r w:rsidR="00D128A0" w:rsidRPr="00D128A0">
        <w:rPr>
          <w:noProof/>
          <w:color w:val="0070C0"/>
        </w:rPr>
        <w:t>30</w:t>
      </w:r>
      <w:r w:rsidR="00620A4F" w:rsidRPr="00BA311D">
        <w:fldChar w:fldCharType="end"/>
      </w:r>
      <w:r w:rsidR="00180A81" w:rsidRPr="00BA311D">
        <w:t xml:space="preserve"> </w:t>
      </w:r>
      <w:r w:rsidR="005A0B4E" w:rsidRPr="00BA311D">
        <w:t>and</w:t>
      </w:r>
      <w:r w:rsidR="00180A81" w:rsidRPr="00BA311D">
        <w:t xml:space="preserve"> </w:t>
      </w:r>
      <w:r w:rsidR="005A0B4E" w:rsidRPr="00BA311D">
        <w:t xml:space="preserve">determine an appropriate threshold value for </w:t>
      </w:r>
      <w:r w:rsidR="00180A81" w:rsidRPr="00BA311D">
        <w:t xml:space="preserve">the </w:t>
      </w:r>
      <w:r w:rsidR="005A0B4E" w:rsidRPr="00BA311D">
        <w:t xml:space="preserve">BPM </w:t>
      </w:r>
      <w:r w:rsidR="00180A81" w:rsidRPr="00BA311D">
        <w:t>algorithm using a histogram. The very first samples plotted, had peaks saturating near the peak pulse</w:t>
      </w:r>
      <w:r w:rsidR="007E4CA1" w:rsidRPr="00BA311D">
        <w:t xml:space="preserve"> or flat in other words</w:t>
      </w:r>
      <w:r w:rsidR="00180A81" w:rsidRPr="00BA311D">
        <w:t>. The typical ECG signal does not have</w:t>
      </w:r>
      <w:r w:rsidR="00FF0ED2" w:rsidRPr="00BA311D">
        <w:t xml:space="preserve"> </w:t>
      </w:r>
      <w:r w:rsidR="00180A81" w:rsidRPr="00BA311D">
        <w:t>flat peak</w:t>
      </w:r>
      <w:r w:rsidR="00FF0ED2" w:rsidRPr="00BA311D">
        <w:t>s</w:t>
      </w:r>
      <w:r w:rsidR="00180A81" w:rsidRPr="00BA311D">
        <w:t xml:space="preserve"> or pulse</w:t>
      </w:r>
      <w:r w:rsidR="00FF0ED2" w:rsidRPr="00BA311D">
        <w:t>s</w:t>
      </w:r>
      <w:r w:rsidR="00180A81" w:rsidRPr="00BA311D">
        <w:t xml:space="preserve"> but by zooming in</w:t>
      </w:r>
      <w:r w:rsidR="00682CFD" w:rsidRPr="00BA311D">
        <w:t xml:space="preserve"> on</w:t>
      </w:r>
      <w:r w:rsidR="00F23A6D" w:rsidRPr="00BA311D">
        <w:t xml:space="preserve"> </w:t>
      </w:r>
      <w:r w:rsidR="00F23A6D" w:rsidRPr="00BA311D">
        <w:fldChar w:fldCharType="begin"/>
      </w:r>
      <w:r w:rsidR="00F23A6D" w:rsidRPr="00BA311D">
        <w:instrText xml:space="preserve"> REF _Ref119679911 \h  \* MERGEFORMAT </w:instrText>
      </w:r>
      <w:r w:rsidR="00F23A6D" w:rsidRPr="00BA311D">
        <w:fldChar w:fldCharType="separate"/>
      </w:r>
      <w:r w:rsidR="00D128A0" w:rsidRPr="00BA311D">
        <w:t xml:space="preserve">Figure </w:t>
      </w:r>
      <w:r w:rsidR="00D128A0" w:rsidRPr="00D128A0">
        <w:rPr>
          <w:noProof/>
          <w:color w:val="0070C0"/>
        </w:rPr>
        <w:t>30</w:t>
      </w:r>
      <w:r w:rsidR="00F23A6D" w:rsidRPr="00BA311D">
        <w:fldChar w:fldCharType="end"/>
      </w:r>
      <w:r w:rsidR="00180A81" w:rsidRPr="00BA311D">
        <w:t xml:space="preserve">, the signal </w:t>
      </w:r>
      <w:r w:rsidR="007E4CA1" w:rsidRPr="00BA311D">
        <w:t xml:space="preserve">has the main characteristics of an ECG </w:t>
      </w:r>
      <w:r w:rsidR="00180A81" w:rsidRPr="00BA311D">
        <w:t xml:space="preserve">signal with flat peaks. The flat peaks could be happening </w:t>
      </w:r>
      <w:r w:rsidR="007E4CA1" w:rsidRPr="00BA311D">
        <w:t>due to</w:t>
      </w:r>
      <w:r w:rsidR="00180A81" w:rsidRPr="00BA311D">
        <w:t xml:space="preserve"> probing </w:t>
      </w:r>
      <w:r w:rsidR="007E4CA1" w:rsidRPr="00BA311D">
        <w:t>issues</w:t>
      </w:r>
      <w:r w:rsidR="00180A81" w:rsidRPr="00BA311D">
        <w:t>, light interfering with photosensor, cheap sensor</w:t>
      </w:r>
      <w:r w:rsidR="007E4CA1" w:rsidRPr="00BA311D">
        <w:t xml:space="preserve"> or the ADC code is at maximum.</w:t>
      </w:r>
      <w:r w:rsidR="00180A81" w:rsidRPr="00BA311D">
        <w:t xml:space="preserve"> Despite the flat peaks, </w:t>
      </w:r>
      <w:r w:rsidR="007E4CA1" w:rsidRPr="00BA311D">
        <w:t>the BPM algorithm can still calculate a reasonable BPM.</w:t>
      </w:r>
    </w:p>
    <w:p w14:paraId="15750590" w14:textId="1DDD8217" w:rsidR="00FC268D" w:rsidRPr="00BA311D" w:rsidRDefault="00180A81" w:rsidP="00AF0EFE">
      <w:pPr>
        <w:pStyle w:val="BodyText"/>
        <w:keepNext/>
        <w:spacing w:before="0" w:after="14" w:line="480" w:lineRule="auto"/>
        <w:ind w:left="782" w:right="845"/>
      </w:pPr>
      <w:r w:rsidRPr="00BA311D">
        <w:t xml:space="preserve"> </w:t>
      </w:r>
      <w:r w:rsidRPr="00BA311D">
        <w:rPr>
          <w:noProof/>
        </w:rPr>
        <w:drawing>
          <wp:inline distT="0" distB="0" distL="0" distR="0" wp14:anchorId="2CD7DBE0" wp14:editId="701ADF2A">
            <wp:extent cx="4652547" cy="174379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5562" cy="1756167"/>
                    </a:xfrm>
                    <a:prstGeom prst="rect">
                      <a:avLst/>
                    </a:prstGeom>
                  </pic:spPr>
                </pic:pic>
              </a:graphicData>
            </a:graphic>
          </wp:inline>
        </w:drawing>
      </w:r>
    </w:p>
    <w:p w14:paraId="00DC03AC" w14:textId="30683B77" w:rsidR="00180A81" w:rsidRPr="00BA311D" w:rsidRDefault="00FC268D" w:rsidP="00AF0EFE">
      <w:pPr>
        <w:pStyle w:val="Caption"/>
        <w:jc w:val="center"/>
        <w:rPr>
          <w:sz w:val="24"/>
          <w:szCs w:val="24"/>
        </w:rPr>
      </w:pPr>
      <w:bookmarkStart w:id="1446" w:name="_Ref119679911"/>
      <w:bookmarkStart w:id="1447" w:name="_Toc118460319"/>
      <w:bookmarkStart w:id="1448" w:name="_Toc120907446"/>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30</w:t>
      </w:r>
      <w:r w:rsidRPr="00BA311D">
        <w:rPr>
          <w:sz w:val="24"/>
          <w:szCs w:val="24"/>
        </w:rPr>
        <w:fldChar w:fldCharType="end"/>
      </w:r>
      <w:bookmarkEnd w:id="1446"/>
      <w:r w:rsidRPr="00BA311D">
        <w:rPr>
          <w:sz w:val="24"/>
          <w:szCs w:val="24"/>
        </w:rPr>
        <w:t xml:space="preserve">. ADC Data from Pulse Sensor Example </w:t>
      </w:r>
      <w:bookmarkEnd w:id="1447"/>
      <w:r w:rsidR="00272D03" w:rsidRPr="00BA311D">
        <w:rPr>
          <w:sz w:val="24"/>
          <w:szCs w:val="24"/>
        </w:rPr>
        <w:t>1 (Flat Peaks)</w:t>
      </w:r>
      <w:bookmarkEnd w:id="1448"/>
    </w:p>
    <w:p w14:paraId="260C0726" w14:textId="4CB7A721" w:rsidR="00087EE7" w:rsidRPr="00BA311D" w:rsidRDefault="00134377" w:rsidP="00087EE7">
      <w:pPr>
        <w:spacing w:line="480" w:lineRule="auto"/>
        <w:ind w:left="792" w:right="864"/>
        <w:jc w:val="both"/>
        <w:rPr>
          <w:sz w:val="24"/>
          <w:szCs w:val="24"/>
        </w:rPr>
      </w:pPr>
      <w:r w:rsidRPr="00BA311D">
        <w:rPr>
          <w:sz w:val="24"/>
          <w:szCs w:val="24"/>
        </w:rPr>
        <w:t xml:space="preserve">     </w:t>
      </w:r>
      <w:r w:rsidR="00180A81" w:rsidRPr="00BA311D">
        <w:rPr>
          <w:sz w:val="24"/>
          <w:szCs w:val="24"/>
        </w:rPr>
        <w:t>MATLAB has useful built-in functions that can simplify calculating BPM</w:t>
      </w:r>
      <w:r w:rsidR="005D0532" w:rsidRPr="00BA311D">
        <w:rPr>
          <w:sz w:val="24"/>
          <w:szCs w:val="24"/>
        </w:rPr>
        <w:t xml:space="preserve"> by using </w:t>
      </w:r>
      <w:proofErr w:type="gramStart"/>
      <w:r w:rsidR="005D0532" w:rsidRPr="00BA311D">
        <w:rPr>
          <w:sz w:val="24"/>
          <w:szCs w:val="24"/>
        </w:rPr>
        <w:t>findpeaks(</w:t>
      </w:r>
      <w:proofErr w:type="gramEnd"/>
      <w:r w:rsidR="005D0532" w:rsidRPr="00BA311D">
        <w:rPr>
          <w:sz w:val="24"/>
          <w:szCs w:val="24"/>
        </w:rPr>
        <w:t>) and diff()</w:t>
      </w:r>
      <w:r w:rsidR="00180A81" w:rsidRPr="00BA311D">
        <w:rPr>
          <w:sz w:val="24"/>
          <w:szCs w:val="24"/>
        </w:rPr>
        <w:t xml:space="preserve">. The </w:t>
      </w:r>
      <w:proofErr w:type="gramStart"/>
      <w:r w:rsidR="00180A81" w:rsidRPr="00BA311D">
        <w:rPr>
          <w:sz w:val="24"/>
          <w:szCs w:val="24"/>
        </w:rPr>
        <w:t>findpeaks(</w:t>
      </w:r>
      <w:proofErr w:type="gramEnd"/>
      <w:r w:rsidR="00180A81" w:rsidRPr="00BA311D">
        <w:rPr>
          <w:sz w:val="24"/>
          <w:szCs w:val="24"/>
        </w:rPr>
        <w:t xml:space="preserve">) function finds the local peaks in a data vector and can return the index of each peak. Since the x-axis contains the time information in seconds, any two neighboring peaks are sufficient to calculate a BPM. By using the </w:t>
      </w:r>
      <w:proofErr w:type="gramStart"/>
      <w:r w:rsidR="00180A81" w:rsidRPr="00BA311D">
        <w:rPr>
          <w:sz w:val="24"/>
          <w:szCs w:val="24"/>
        </w:rPr>
        <w:t>diff(</w:t>
      </w:r>
      <w:proofErr w:type="gramEnd"/>
      <w:r w:rsidR="00180A81" w:rsidRPr="00BA311D">
        <w:rPr>
          <w:sz w:val="24"/>
          <w:szCs w:val="24"/>
        </w:rPr>
        <w:t xml:space="preserve">) function, all elements in a data vector can </w:t>
      </w:r>
      <w:r w:rsidR="00180A81" w:rsidRPr="00BA311D">
        <w:rPr>
          <w:sz w:val="24"/>
          <w:szCs w:val="24"/>
        </w:rPr>
        <w:lastRenderedPageBreak/>
        <w:t>be subtracted (x</w:t>
      </w:r>
      <w:r w:rsidR="005D0532" w:rsidRPr="00BA311D">
        <w:rPr>
          <w:sz w:val="24"/>
          <w:szCs w:val="24"/>
        </w:rPr>
        <w:t>[</w:t>
      </w:r>
      <w:r w:rsidR="00A45199" w:rsidRPr="00BA311D">
        <w:rPr>
          <w:sz w:val="24"/>
          <w:szCs w:val="24"/>
        </w:rPr>
        <w:t>n</w:t>
      </w:r>
      <w:r w:rsidR="005D0532" w:rsidRPr="00BA311D">
        <w:rPr>
          <w:sz w:val="24"/>
          <w:szCs w:val="24"/>
        </w:rPr>
        <w:t>]</w:t>
      </w:r>
      <w:r w:rsidR="00180A81" w:rsidRPr="00BA311D">
        <w:rPr>
          <w:sz w:val="24"/>
          <w:szCs w:val="24"/>
        </w:rPr>
        <w:t>-x</w:t>
      </w:r>
      <w:r w:rsidR="005D0532" w:rsidRPr="00BA311D">
        <w:rPr>
          <w:sz w:val="24"/>
          <w:szCs w:val="24"/>
        </w:rPr>
        <w:t>[</w:t>
      </w:r>
      <w:r w:rsidR="00A45199" w:rsidRPr="00BA311D">
        <w:rPr>
          <w:sz w:val="24"/>
          <w:szCs w:val="24"/>
        </w:rPr>
        <w:t>n-1</w:t>
      </w:r>
      <w:r w:rsidR="005D0532" w:rsidRPr="00BA311D">
        <w:rPr>
          <w:sz w:val="24"/>
          <w:szCs w:val="24"/>
        </w:rPr>
        <w:t>]</w:t>
      </w:r>
      <w:r w:rsidR="00180A81" w:rsidRPr="00BA311D">
        <w:rPr>
          <w:sz w:val="24"/>
          <w:szCs w:val="24"/>
        </w:rPr>
        <w:t>)</w:t>
      </w:r>
      <w:r w:rsidR="00A45199" w:rsidRPr="00BA311D">
        <w:rPr>
          <w:sz w:val="24"/>
          <w:szCs w:val="24"/>
        </w:rPr>
        <w:t xml:space="preserve"> for sample n</w:t>
      </w:r>
      <w:r w:rsidR="00180A81" w:rsidRPr="00BA311D">
        <w:rPr>
          <w:sz w:val="24"/>
          <w:szCs w:val="24"/>
        </w:rPr>
        <w:t xml:space="preserve">. </w:t>
      </w:r>
      <w:r w:rsidR="005D0532" w:rsidRPr="00BA311D">
        <w:rPr>
          <w:sz w:val="24"/>
          <w:szCs w:val="24"/>
        </w:rPr>
        <w:t xml:space="preserve">The ECG signal rising-edge to rising-edge, provides the amount of ADC samples per pulse. Using the time between ADC samples, the samples per pulse is converted to seconds per pulse, and then that is converted to </w:t>
      </w:r>
      <w:r w:rsidR="00180A81" w:rsidRPr="00BA311D">
        <w:rPr>
          <w:sz w:val="24"/>
          <w:szCs w:val="24"/>
        </w:rPr>
        <w:t xml:space="preserve">BPM. The average can be taken of all BPM calculation to determine the average BPM in that 1-minute duration. Comparing the results from MATLAB </w:t>
      </w:r>
      <w:r w:rsidR="00087EE7" w:rsidRPr="00BA311D">
        <w:rPr>
          <w:sz w:val="24"/>
          <w:szCs w:val="24"/>
        </w:rPr>
        <w:t>vs Zynq</w:t>
      </w:r>
      <w:r w:rsidR="005D0532" w:rsidRPr="00BA311D">
        <w:rPr>
          <w:sz w:val="24"/>
          <w:szCs w:val="24"/>
        </w:rPr>
        <w:t>-7000 software</w:t>
      </w:r>
      <w:r w:rsidR="00180A81" w:rsidRPr="00BA311D">
        <w:rPr>
          <w:sz w:val="24"/>
          <w:szCs w:val="24"/>
        </w:rPr>
        <w:t xml:space="preserve"> </w:t>
      </w:r>
      <w:r w:rsidR="005D0532" w:rsidRPr="00BA311D">
        <w:rPr>
          <w:sz w:val="24"/>
          <w:szCs w:val="24"/>
        </w:rPr>
        <w:t xml:space="preserve">for </w:t>
      </w:r>
      <w:r w:rsidR="00180A81" w:rsidRPr="00BA311D">
        <w:rPr>
          <w:sz w:val="24"/>
          <w:szCs w:val="24"/>
        </w:rPr>
        <w:t>BPM, they are nearly identical every run and this is even with clipped data.</w:t>
      </w:r>
    </w:p>
    <w:p w14:paraId="26C3E3D3" w14:textId="00CD38F1" w:rsidR="00DB54DB" w:rsidRPr="00BA311D" w:rsidRDefault="00DC1895" w:rsidP="00DB54DB">
      <w:pPr>
        <w:spacing w:line="480" w:lineRule="auto"/>
        <w:ind w:left="792" w:right="864"/>
        <w:jc w:val="both"/>
        <w:rPr>
          <w:sz w:val="24"/>
          <w:szCs w:val="24"/>
        </w:rPr>
      </w:pPr>
      <w:r w:rsidRPr="00BA311D">
        <w:rPr>
          <w:sz w:val="24"/>
          <w:szCs w:val="24"/>
        </w:rPr>
        <w:t xml:space="preserve">     </w:t>
      </w:r>
      <w:r w:rsidR="00016AA8" w:rsidRPr="00BA311D">
        <w:rPr>
          <w:sz w:val="24"/>
          <w:szCs w:val="24"/>
        </w:rPr>
        <w:t xml:space="preserve">To optimize the BPM algorithm, </w:t>
      </w:r>
      <w:r w:rsidR="00180A81" w:rsidRPr="00BA311D">
        <w:rPr>
          <w:sz w:val="24"/>
          <w:szCs w:val="24"/>
        </w:rPr>
        <w:t>a histogram plot</w:t>
      </w:r>
      <w:r w:rsidR="00016AA8" w:rsidRPr="00BA311D">
        <w:rPr>
          <w:sz w:val="24"/>
          <w:szCs w:val="24"/>
        </w:rPr>
        <w:t xml:space="preserve"> was used</w:t>
      </w:r>
      <w:r w:rsidR="00180A81" w:rsidRPr="00BA311D">
        <w:rPr>
          <w:sz w:val="24"/>
          <w:szCs w:val="24"/>
        </w:rPr>
        <w:t xml:space="preserve"> that </w:t>
      </w:r>
      <w:r w:rsidR="002548C4" w:rsidRPr="00BA311D">
        <w:rPr>
          <w:sz w:val="24"/>
          <w:szCs w:val="24"/>
        </w:rPr>
        <w:t>provided a vi</w:t>
      </w:r>
      <w:r w:rsidR="00180A81" w:rsidRPr="00BA311D">
        <w:rPr>
          <w:sz w:val="24"/>
          <w:szCs w:val="24"/>
        </w:rPr>
        <w:t>sualization of the data and helped determine a reasonable threshold for filtering false peaks or bad data. The histogram</w:t>
      </w:r>
      <w:r w:rsidR="00016AA8" w:rsidRPr="00BA311D">
        <w:rPr>
          <w:sz w:val="24"/>
          <w:szCs w:val="24"/>
        </w:rPr>
        <w:t xml:space="preserve"> plots the data and displays the occurrence of each ADC code. This helps visualize the max and mean values in the data, which help optimize filter performance by selecting a threshold that is always above the mean and below the max.</w:t>
      </w:r>
      <w:r w:rsidR="00DB54DB" w:rsidRPr="00BA311D">
        <w:rPr>
          <w:sz w:val="24"/>
          <w:szCs w:val="24"/>
        </w:rPr>
        <w:t xml:space="preserve"> If the threshold value is always greater than the mean and about 5-30% less than the max, this filters false peaks.</w:t>
      </w:r>
      <w:r w:rsidR="002B0CCF" w:rsidRPr="00BA311D">
        <w:rPr>
          <w:sz w:val="24"/>
          <w:szCs w:val="24"/>
        </w:rPr>
        <w:t xml:space="preserve"> </w:t>
      </w:r>
      <w:r w:rsidR="002B0CCF" w:rsidRPr="00BA311D">
        <w:rPr>
          <w:sz w:val="24"/>
          <w:szCs w:val="24"/>
        </w:rPr>
        <w:fldChar w:fldCharType="begin"/>
      </w:r>
      <w:r w:rsidR="002B0CCF" w:rsidRPr="00BA311D">
        <w:rPr>
          <w:sz w:val="24"/>
          <w:szCs w:val="24"/>
        </w:rPr>
        <w:instrText xml:space="preserve"> REF _Ref120699502 \h  \* MERGEFORMAT </w:instrText>
      </w:r>
      <w:r w:rsidR="002B0CCF" w:rsidRPr="00BA311D">
        <w:rPr>
          <w:sz w:val="24"/>
          <w:szCs w:val="24"/>
        </w:rPr>
      </w:r>
      <w:r w:rsidR="002B0CCF" w:rsidRPr="00BA311D">
        <w:rPr>
          <w:sz w:val="24"/>
          <w:szCs w:val="24"/>
        </w:rPr>
        <w:fldChar w:fldCharType="separate"/>
      </w:r>
      <w:r w:rsidR="00D128A0" w:rsidRPr="00BA311D">
        <w:rPr>
          <w:sz w:val="24"/>
          <w:szCs w:val="24"/>
        </w:rPr>
        <w:t xml:space="preserve">Figure </w:t>
      </w:r>
      <w:r w:rsidR="00D128A0" w:rsidRPr="00D128A0">
        <w:rPr>
          <w:noProof/>
          <w:color w:val="0070C0"/>
          <w:sz w:val="24"/>
          <w:szCs w:val="24"/>
        </w:rPr>
        <w:t>31</w:t>
      </w:r>
      <w:r w:rsidR="002B0CCF" w:rsidRPr="00BA311D">
        <w:rPr>
          <w:sz w:val="24"/>
          <w:szCs w:val="24"/>
        </w:rPr>
        <w:fldChar w:fldCharType="end"/>
      </w:r>
      <w:r w:rsidR="002B0CCF" w:rsidRPr="00BA311D">
        <w:rPr>
          <w:sz w:val="24"/>
          <w:szCs w:val="24"/>
        </w:rPr>
        <w:t xml:space="preserve"> illustrates the histogram of the ADC data from</w:t>
      </w:r>
      <w:r w:rsidR="00F23A6D" w:rsidRPr="00BA311D">
        <w:rPr>
          <w:sz w:val="24"/>
          <w:szCs w:val="24"/>
        </w:rPr>
        <w:t xml:space="preserve"> </w:t>
      </w:r>
      <w:r w:rsidR="00F23A6D" w:rsidRPr="00BA311D">
        <w:rPr>
          <w:sz w:val="24"/>
          <w:szCs w:val="24"/>
        </w:rPr>
        <w:fldChar w:fldCharType="begin"/>
      </w:r>
      <w:r w:rsidR="00F23A6D" w:rsidRPr="00BA311D">
        <w:rPr>
          <w:sz w:val="24"/>
          <w:szCs w:val="24"/>
        </w:rPr>
        <w:instrText xml:space="preserve"> REF _Ref119679911 \h  \* MERGEFORMAT </w:instrText>
      </w:r>
      <w:r w:rsidR="00F23A6D" w:rsidRPr="00BA311D">
        <w:rPr>
          <w:sz w:val="24"/>
          <w:szCs w:val="24"/>
        </w:rPr>
      </w:r>
      <w:r w:rsidR="00F23A6D" w:rsidRPr="00BA311D">
        <w:rPr>
          <w:sz w:val="24"/>
          <w:szCs w:val="24"/>
        </w:rPr>
        <w:fldChar w:fldCharType="separate"/>
      </w:r>
      <w:r w:rsidR="00D128A0" w:rsidRPr="00BA311D">
        <w:rPr>
          <w:sz w:val="24"/>
          <w:szCs w:val="24"/>
        </w:rPr>
        <w:t xml:space="preserve">Figure </w:t>
      </w:r>
      <w:r w:rsidR="00D128A0" w:rsidRPr="00D128A0">
        <w:rPr>
          <w:noProof/>
          <w:color w:val="0070C0"/>
          <w:sz w:val="24"/>
          <w:szCs w:val="24"/>
        </w:rPr>
        <w:t>30</w:t>
      </w:r>
      <w:r w:rsidR="00F23A6D" w:rsidRPr="00BA311D">
        <w:rPr>
          <w:sz w:val="24"/>
          <w:szCs w:val="24"/>
        </w:rPr>
        <w:fldChar w:fldCharType="end"/>
      </w:r>
      <w:r w:rsidR="00F301E3" w:rsidRPr="00BA311D">
        <w:rPr>
          <w:sz w:val="24"/>
          <w:szCs w:val="24"/>
        </w:rPr>
        <w:t xml:space="preserve">, the pink represents the mean, green represents </w:t>
      </w:r>
      <w:r w:rsidR="00272D03" w:rsidRPr="00BA311D">
        <w:rPr>
          <w:sz w:val="24"/>
          <w:szCs w:val="24"/>
        </w:rPr>
        <w:t>optimal threshold</w:t>
      </w:r>
      <w:r w:rsidR="00F301E3" w:rsidRPr="00BA311D">
        <w:rPr>
          <w:sz w:val="24"/>
          <w:szCs w:val="24"/>
        </w:rPr>
        <w:t xml:space="preserve"> and red is the max value. </w:t>
      </w:r>
    </w:p>
    <w:p w14:paraId="1124E955" w14:textId="5DC5370F" w:rsidR="00FC268D" w:rsidRPr="00BA311D" w:rsidRDefault="00BA29F3" w:rsidP="008247D5">
      <w:pPr>
        <w:pStyle w:val="BodyText"/>
        <w:keepNext/>
        <w:spacing w:before="0" w:after="14" w:line="480" w:lineRule="auto"/>
        <w:ind w:right="845" w:firstLine="720"/>
      </w:pPr>
      <w:r w:rsidRPr="00BA311D">
        <w:rPr>
          <w:noProof/>
        </w:rPr>
        <w:lastRenderedPageBreak/>
        <w:drawing>
          <wp:inline distT="0" distB="0" distL="0" distR="0" wp14:anchorId="71DE249F" wp14:editId="72EAD1C2">
            <wp:extent cx="4762500" cy="320633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2500" cy="3206338"/>
                    </a:xfrm>
                    <a:prstGeom prst="rect">
                      <a:avLst/>
                    </a:prstGeom>
                  </pic:spPr>
                </pic:pic>
              </a:graphicData>
            </a:graphic>
          </wp:inline>
        </w:drawing>
      </w:r>
    </w:p>
    <w:p w14:paraId="57DD4C16" w14:textId="1F655BEB" w:rsidR="00180A81" w:rsidRPr="00BA311D" w:rsidRDefault="00FC268D" w:rsidP="00FC268D">
      <w:pPr>
        <w:pStyle w:val="Caption"/>
        <w:jc w:val="center"/>
        <w:rPr>
          <w:sz w:val="24"/>
          <w:szCs w:val="24"/>
        </w:rPr>
      </w:pPr>
      <w:bookmarkStart w:id="1449" w:name="_Ref120699502"/>
      <w:bookmarkStart w:id="1450" w:name="_Toc118460320"/>
      <w:bookmarkStart w:id="1451" w:name="_Toc120907447"/>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31</w:t>
      </w:r>
      <w:r w:rsidRPr="00BA311D">
        <w:rPr>
          <w:sz w:val="24"/>
          <w:szCs w:val="24"/>
        </w:rPr>
        <w:fldChar w:fldCharType="end"/>
      </w:r>
      <w:bookmarkEnd w:id="1449"/>
      <w:r w:rsidRPr="00BA311D">
        <w:rPr>
          <w:sz w:val="24"/>
          <w:szCs w:val="24"/>
        </w:rPr>
        <w:t>. Histogram</w:t>
      </w:r>
      <w:r w:rsidR="0067088A" w:rsidRPr="00BA311D">
        <w:rPr>
          <w:sz w:val="24"/>
          <w:szCs w:val="24"/>
        </w:rPr>
        <w:t xml:space="preserve"> of</w:t>
      </w:r>
      <w:r w:rsidRPr="00BA311D">
        <w:rPr>
          <w:sz w:val="24"/>
          <w:szCs w:val="24"/>
        </w:rPr>
        <w:t xml:space="preserve"> </w:t>
      </w:r>
      <w:bookmarkEnd w:id="1450"/>
      <w:r w:rsidR="0067088A" w:rsidRPr="00BA311D">
        <w:rPr>
          <w:sz w:val="24"/>
          <w:szCs w:val="24"/>
        </w:rPr>
        <w:t>Pulse Sensor Example 1</w:t>
      </w:r>
      <w:bookmarkEnd w:id="1451"/>
    </w:p>
    <w:p w14:paraId="507545C4" w14:textId="15074468" w:rsidR="006E174A" w:rsidRPr="00BA311D" w:rsidRDefault="00B316CB" w:rsidP="00F23A6D">
      <w:pPr>
        <w:pStyle w:val="BodyText"/>
        <w:spacing w:before="0" w:after="14" w:line="480" w:lineRule="auto"/>
        <w:ind w:left="792" w:right="864"/>
        <w:jc w:val="both"/>
      </w:pPr>
      <w:r w:rsidRPr="00BA311D">
        <w:t xml:space="preserve">     </w:t>
      </w:r>
      <w:r w:rsidR="00806A37" w:rsidRPr="00BA311D">
        <w:fldChar w:fldCharType="begin"/>
      </w:r>
      <w:r w:rsidR="00806A37" w:rsidRPr="00BA311D">
        <w:instrText xml:space="preserve"> REF _Ref120700487 \h  \* MERGEFORMAT </w:instrText>
      </w:r>
      <w:r w:rsidR="00806A37" w:rsidRPr="00BA311D">
        <w:fldChar w:fldCharType="separate"/>
      </w:r>
      <w:r w:rsidR="00D128A0" w:rsidRPr="00BA311D">
        <w:t xml:space="preserve">Figure </w:t>
      </w:r>
      <w:r w:rsidR="00D128A0" w:rsidRPr="00D128A0">
        <w:rPr>
          <w:noProof/>
          <w:color w:val="0070C0"/>
        </w:rPr>
        <w:t>32</w:t>
      </w:r>
      <w:r w:rsidR="00806A37" w:rsidRPr="00BA311D">
        <w:fldChar w:fldCharType="end"/>
      </w:r>
      <w:r w:rsidR="00806A37" w:rsidRPr="00BA311D">
        <w:t xml:space="preserve"> illustrates a n</w:t>
      </w:r>
      <w:r w:rsidR="00266F30" w:rsidRPr="00BA311D">
        <w:t>ew</w:t>
      </w:r>
      <w:r w:rsidRPr="00BA311D">
        <w:t xml:space="preserve"> </w:t>
      </w:r>
      <w:r w:rsidR="00806A37" w:rsidRPr="00BA311D">
        <w:t xml:space="preserve">set of </w:t>
      </w:r>
      <w:r w:rsidR="007C197D" w:rsidRPr="00BA311D">
        <w:t>ADC samples</w:t>
      </w:r>
      <w:r w:rsidR="00266F30" w:rsidRPr="00BA311D">
        <w:t xml:space="preserve"> </w:t>
      </w:r>
      <w:r w:rsidR="007C197D" w:rsidRPr="00BA311D">
        <w:t xml:space="preserve">plotted </w:t>
      </w:r>
      <w:r w:rsidRPr="00BA311D">
        <w:t>on</w:t>
      </w:r>
      <w:r w:rsidR="007C197D" w:rsidRPr="00BA311D">
        <w:t xml:space="preserve"> MATLAB</w:t>
      </w:r>
      <w:r w:rsidR="000F034E" w:rsidRPr="00BA311D">
        <w:rPr>
          <w:color w:val="242424"/>
          <w:shd w:val="clear" w:color="auto" w:fill="FFFFFF"/>
        </w:rPr>
        <w:t xml:space="preserve">, </w:t>
      </w:r>
      <w:r w:rsidR="000F034E" w:rsidRPr="00BA311D">
        <w:t>note</w:t>
      </w:r>
      <w:r w:rsidR="007C197D" w:rsidRPr="00BA311D">
        <w:t>, this data does not have any flat peaks. Comparing BPM algorithm for the flat data and clean data, results are identical due to the threshold selected from the histogram.</w:t>
      </w:r>
      <w:r w:rsidR="00B51BBC" w:rsidRPr="00BA311D">
        <w:t xml:space="preserve"> </w:t>
      </w:r>
      <w:r w:rsidR="00B51BBC" w:rsidRPr="00BA311D">
        <w:fldChar w:fldCharType="begin"/>
      </w:r>
      <w:r w:rsidR="00B51BBC" w:rsidRPr="00BA311D">
        <w:instrText xml:space="preserve"> REF _Ref120700797 \h  \* MERGEFORMAT </w:instrText>
      </w:r>
      <w:r w:rsidR="00B51BBC" w:rsidRPr="00BA311D">
        <w:fldChar w:fldCharType="separate"/>
      </w:r>
      <w:r w:rsidR="00D128A0" w:rsidRPr="00BA311D">
        <w:t xml:space="preserve">Figure </w:t>
      </w:r>
      <w:r w:rsidR="00D128A0" w:rsidRPr="00D128A0">
        <w:rPr>
          <w:noProof/>
          <w:color w:val="0070C0"/>
        </w:rPr>
        <w:t>33</w:t>
      </w:r>
      <w:r w:rsidR="00B51BBC" w:rsidRPr="00BA311D">
        <w:fldChar w:fldCharType="end"/>
      </w:r>
      <w:r w:rsidR="007C197D" w:rsidRPr="00BA311D">
        <w:t xml:space="preserve"> </w:t>
      </w:r>
      <w:r w:rsidR="00B51BBC" w:rsidRPr="00BA311D">
        <w:t xml:space="preserve">illustrates </w:t>
      </w:r>
      <w:r w:rsidR="007C197D" w:rsidRPr="00BA311D">
        <w:t xml:space="preserve">the histogram </w:t>
      </w:r>
      <w:r w:rsidR="00B51BBC" w:rsidRPr="00BA311D">
        <w:t xml:space="preserve">applied </w:t>
      </w:r>
      <w:r w:rsidR="007C197D" w:rsidRPr="00BA311D">
        <w:t xml:space="preserve">to </w:t>
      </w:r>
      <w:r w:rsidR="00F23A6D" w:rsidRPr="00BA311D">
        <w:fldChar w:fldCharType="begin"/>
      </w:r>
      <w:r w:rsidR="00F23A6D" w:rsidRPr="00BA311D">
        <w:instrText xml:space="preserve"> REF _Ref120700487 \h  \* MERGEFORMAT </w:instrText>
      </w:r>
      <w:r w:rsidR="00F23A6D" w:rsidRPr="00BA311D">
        <w:fldChar w:fldCharType="separate"/>
      </w:r>
      <w:r w:rsidR="00D128A0" w:rsidRPr="00BA311D">
        <w:t xml:space="preserve">Figure </w:t>
      </w:r>
      <w:r w:rsidR="00D128A0" w:rsidRPr="00D128A0">
        <w:rPr>
          <w:noProof/>
          <w:color w:val="0070C0"/>
        </w:rPr>
        <w:t>32</w:t>
      </w:r>
      <w:r w:rsidR="00F23A6D" w:rsidRPr="00BA311D">
        <w:fldChar w:fldCharType="end"/>
      </w:r>
      <w:r w:rsidR="00F23A6D" w:rsidRPr="00BA311D">
        <w:t xml:space="preserve"> </w:t>
      </w:r>
      <w:r w:rsidR="00B51BBC" w:rsidRPr="00BA311D">
        <w:t>and</w:t>
      </w:r>
      <w:r w:rsidR="007C197D" w:rsidRPr="00BA311D">
        <w:t xml:space="preserve"> histogram is right-skewed just like previous</w:t>
      </w:r>
      <w:r w:rsidR="00F23A6D" w:rsidRPr="00BA311D">
        <w:t xml:space="preserve"> </w:t>
      </w:r>
      <w:r w:rsidR="00F23A6D" w:rsidRPr="00BA311D">
        <w:fldChar w:fldCharType="begin"/>
      </w:r>
      <w:r w:rsidR="00F23A6D" w:rsidRPr="00BA311D">
        <w:instrText xml:space="preserve"> REF _Ref119679911 \h  \* MERGEFORMAT </w:instrText>
      </w:r>
      <w:r w:rsidR="00F23A6D" w:rsidRPr="00BA311D">
        <w:fldChar w:fldCharType="separate"/>
      </w:r>
      <w:r w:rsidR="00D128A0" w:rsidRPr="00BA311D">
        <w:t xml:space="preserve">Figure </w:t>
      </w:r>
      <w:r w:rsidR="00D128A0" w:rsidRPr="00D128A0">
        <w:rPr>
          <w:noProof/>
          <w:color w:val="0070C0"/>
        </w:rPr>
        <w:t>30</w:t>
      </w:r>
      <w:r w:rsidR="00F23A6D" w:rsidRPr="00BA311D">
        <w:fldChar w:fldCharType="end"/>
      </w:r>
      <w:r w:rsidR="007C197D" w:rsidRPr="00BA311D">
        <w:t xml:space="preserve">. </w:t>
      </w:r>
      <w:r w:rsidR="0067088A" w:rsidRPr="00BA311D">
        <w:t>Note</w:t>
      </w:r>
      <w:r w:rsidR="007C197D" w:rsidRPr="00BA311D">
        <w:t xml:space="preserve">, the new histogram does not have many </w:t>
      </w:r>
      <w:r w:rsidR="0067088A" w:rsidRPr="00BA311D">
        <w:t>occurrences</w:t>
      </w:r>
      <w:r w:rsidR="007C197D" w:rsidRPr="00BA311D">
        <w:t xml:space="preserve"> </w:t>
      </w:r>
      <w:r w:rsidR="0067088A" w:rsidRPr="00BA311D">
        <w:t>of</w:t>
      </w:r>
      <w:r w:rsidR="007C197D" w:rsidRPr="00BA311D">
        <w:t xml:space="preserve"> the max value</w:t>
      </w:r>
      <w:r w:rsidR="0067088A" w:rsidRPr="00BA311D">
        <w:t>, implying the data does not have flat peaks near the max</w:t>
      </w:r>
      <w:r w:rsidR="002D3560" w:rsidRPr="00BA311D">
        <w:t>.</w:t>
      </w:r>
    </w:p>
    <w:p w14:paraId="3DE44AF7" w14:textId="6F8A40CD" w:rsidR="00FC268D" w:rsidRPr="00BA311D" w:rsidRDefault="00197B19" w:rsidP="00197B19">
      <w:pPr>
        <w:pStyle w:val="BodyText"/>
        <w:keepNext/>
        <w:spacing w:before="0" w:after="14" w:line="480" w:lineRule="auto"/>
        <w:ind w:right="845"/>
      </w:pPr>
      <w:r w:rsidRPr="00BA311D">
        <w:t xml:space="preserve">   </w:t>
      </w:r>
      <w:r w:rsidR="00180A81" w:rsidRPr="00BA311D">
        <w:rPr>
          <w:noProof/>
        </w:rPr>
        <w:lastRenderedPageBreak/>
        <w:drawing>
          <wp:inline distT="0" distB="0" distL="0" distR="0" wp14:anchorId="42E9DD59" wp14:editId="39F79418">
            <wp:extent cx="5385964" cy="252285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5882" cy="2560290"/>
                    </a:xfrm>
                    <a:prstGeom prst="rect">
                      <a:avLst/>
                    </a:prstGeom>
                  </pic:spPr>
                </pic:pic>
              </a:graphicData>
            </a:graphic>
          </wp:inline>
        </w:drawing>
      </w:r>
    </w:p>
    <w:p w14:paraId="03A6D43D" w14:textId="4D38B49E" w:rsidR="00180A81" w:rsidRPr="00BA311D" w:rsidRDefault="00FC268D" w:rsidP="00FC268D">
      <w:pPr>
        <w:pStyle w:val="Caption"/>
        <w:jc w:val="center"/>
        <w:rPr>
          <w:sz w:val="24"/>
          <w:szCs w:val="24"/>
        </w:rPr>
      </w:pPr>
      <w:bookmarkStart w:id="1452" w:name="_Ref120700487"/>
      <w:bookmarkStart w:id="1453" w:name="_Toc118460321"/>
      <w:bookmarkStart w:id="1454" w:name="_Toc120907448"/>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32</w:t>
      </w:r>
      <w:r w:rsidRPr="00BA311D">
        <w:rPr>
          <w:sz w:val="24"/>
          <w:szCs w:val="24"/>
        </w:rPr>
        <w:fldChar w:fldCharType="end"/>
      </w:r>
      <w:bookmarkEnd w:id="1452"/>
      <w:r w:rsidRPr="00BA311D">
        <w:rPr>
          <w:sz w:val="24"/>
          <w:szCs w:val="24"/>
        </w:rPr>
        <w:t>. ADC Data from Pulse Sensor Example 2</w:t>
      </w:r>
      <w:bookmarkEnd w:id="1453"/>
      <w:r w:rsidR="0091594B" w:rsidRPr="00BA311D">
        <w:rPr>
          <w:sz w:val="24"/>
          <w:szCs w:val="24"/>
        </w:rPr>
        <w:t xml:space="preserve"> (Clean Data)</w:t>
      </w:r>
      <w:bookmarkEnd w:id="1454"/>
    </w:p>
    <w:p w14:paraId="2BC2DCB8" w14:textId="3BACEDD2" w:rsidR="00FC268D" w:rsidRPr="00BA311D" w:rsidRDefault="00BA29F3" w:rsidP="00197B19">
      <w:pPr>
        <w:pStyle w:val="BodyText"/>
        <w:keepNext/>
        <w:spacing w:before="0" w:after="14" w:line="480" w:lineRule="auto"/>
        <w:ind w:left="720" w:right="845"/>
      </w:pPr>
      <w:r w:rsidRPr="00BA311D">
        <w:rPr>
          <w:noProof/>
        </w:rPr>
        <w:drawing>
          <wp:inline distT="0" distB="0" distL="0" distR="0" wp14:anchorId="742C62CF" wp14:editId="65D79103">
            <wp:extent cx="4739640" cy="3077127"/>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7468" cy="3082209"/>
                    </a:xfrm>
                    <a:prstGeom prst="rect">
                      <a:avLst/>
                    </a:prstGeom>
                  </pic:spPr>
                </pic:pic>
              </a:graphicData>
            </a:graphic>
          </wp:inline>
        </w:drawing>
      </w:r>
    </w:p>
    <w:p w14:paraId="1ADB3070" w14:textId="15537949" w:rsidR="00180A81" w:rsidRPr="00BA311D" w:rsidRDefault="00FC268D" w:rsidP="00FC268D">
      <w:pPr>
        <w:pStyle w:val="Caption"/>
        <w:jc w:val="center"/>
        <w:rPr>
          <w:sz w:val="24"/>
          <w:szCs w:val="24"/>
        </w:rPr>
      </w:pPr>
      <w:bookmarkStart w:id="1455" w:name="_Ref120700797"/>
      <w:bookmarkStart w:id="1456" w:name="_Toc118460322"/>
      <w:bookmarkStart w:id="1457" w:name="_Toc120907449"/>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33</w:t>
      </w:r>
      <w:r w:rsidRPr="00BA311D">
        <w:rPr>
          <w:sz w:val="24"/>
          <w:szCs w:val="24"/>
        </w:rPr>
        <w:fldChar w:fldCharType="end"/>
      </w:r>
      <w:bookmarkEnd w:id="1455"/>
      <w:r w:rsidRPr="00BA311D">
        <w:rPr>
          <w:sz w:val="24"/>
          <w:szCs w:val="24"/>
        </w:rPr>
        <w:t>. Histogram</w:t>
      </w:r>
      <w:bookmarkEnd w:id="1456"/>
      <w:r w:rsidR="0067088A" w:rsidRPr="00BA311D">
        <w:rPr>
          <w:sz w:val="24"/>
          <w:szCs w:val="24"/>
        </w:rPr>
        <w:t xml:space="preserve"> of Pulse Sensor Example 2</w:t>
      </w:r>
      <w:bookmarkEnd w:id="1457"/>
    </w:p>
    <w:p w14:paraId="43410568" w14:textId="7C609009" w:rsidR="00E53E0B" w:rsidRPr="00BA311D" w:rsidRDefault="00E53E0B" w:rsidP="00E53E0B">
      <w:pPr>
        <w:spacing w:line="480" w:lineRule="auto"/>
        <w:ind w:left="792" w:right="864"/>
        <w:jc w:val="both"/>
        <w:rPr>
          <w:sz w:val="24"/>
          <w:szCs w:val="24"/>
        </w:rPr>
      </w:pPr>
      <w:r w:rsidRPr="00BA311D">
        <w:rPr>
          <w:sz w:val="24"/>
          <w:szCs w:val="24"/>
        </w:rPr>
        <w:t xml:space="preserve">     </w:t>
      </w:r>
      <w:r w:rsidR="000F034E" w:rsidRPr="00BA311D">
        <w:rPr>
          <w:sz w:val="24"/>
          <w:szCs w:val="24"/>
        </w:rPr>
        <w:t>The first 30 seconds of the</w:t>
      </w:r>
      <w:r w:rsidRPr="00BA311D">
        <w:rPr>
          <w:sz w:val="24"/>
          <w:szCs w:val="24"/>
        </w:rPr>
        <w:t xml:space="preserve"> ADC data</w:t>
      </w:r>
      <w:r w:rsidR="00A4096C" w:rsidRPr="00BA311D">
        <w:rPr>
          <w:sz w:val="24"/>
          <w:szCs w:val="24"/>
        </w:rPr>
        <w:t xml:space="preserve"> are</w:t>
      </w:r>
      <w:r w:rsidRPr="00BA311D">
        <w:rPr>
          <w:sz w:val="24"/>
          <w:szCs w:val="24"/>
        </w:rPr>
        <w:t xml:space="preserve"> illustrated by </w:t>
      </w:r>
      <w:r w:rsidRPr="00BA311D">
        <w:rPr>
          <w:sz w:val="24"/>
          <w:szCs w:val="24"/>
        </w:rPr>
        <w:fldChar w:fldCharType="begin"/>
      </w:r>
      <w:r w:rsidRPr="00BA311D">
        <w:rPr>
          <w:sz w:val="24"/>
          <w:szCs w:val="24"/>
        </w:rPr>
        <w:instrText xml:space="preserve"> REF _Ref120701424 \h  \* MERGEFORMAT </w:instrText>
      </w:r>
      <w:r w:rsidRPr="00BA311D">
        <w:rPr>
          <w:sz w:val="24"/>
          <w:szCs w:val="24"/>
        </w:rPr>
      </w:r>
      <w:r w:rsidRPr="00BA311D">
        <w:rPr>
          <w:sz w:val="24"/>
          <w:szCs w:val="24"/>
        </w:rPr>
        <w:fldChar w:fldCharType="separate"/>
      </w:r>
      <w:r w:rsidR="00D128A0" w:rsidRPr="00BA311D">
        <w:rPr>
          <w:sz w:val="24"/>
          <w:szCs w:val="24"/>
        </w:rPr>
        <w:t xml:space="preserve">Figure </w:t>
      </w:r>
      <w:r w:rsidR="00D128A0" w:rsidRPr="00D128A0">
        <w:rPr>
          <w:noProof/>
          <w:color w:val="0070C0"/>
          <w:sz w:val="24"/>
          <w:szCs w:val="24"/>
        </w:rPr>
        <w:t>34</w:t>
      </w:r>
      <w:r w:rsidRPr="00BA311D">
        <w:rPr>
          <w:sz w:val="24"/>
          <w:szCs w:val="24"/>
        </w:rPr>
        <w:fldChar w:fldCharType="end"/>
      </w:r>
      <w:r w:rsidRPr="00BA311D">
        <w:rPr>
          <w:sz w:val="24"/>
          <w:szCs w:val="24"/>
        </w:rPr>
        <w:t xml:space="preserve">, </w:t>
      </w:r>
      <w:r w:rsidR="00A4096C" w:rsidRPr="00BA311D">
        <w:rPr>
          <w:sz w:val="24"/>
          <w:szCs w:val="24"/>
        </w:rPr>
        <w:t xml:space="preserve">and </w:t>
      </w:r>
      <w:r w:rsidRPr="00BA311D">
        <w:rPr>
          <w:sz w:val="24"/>
          <w:szCs w:val="24"/>
        </w:rPr>
        <w:t xml:space="preserve">it </w:t>
      </w:r>
      <w:r w:rsidR="00E23566" w:rsidRPr="00BA311D">
        <w:rPr>
          <w:sz w:val="24"/>
          <w:szCs w:val="24"/>
        </w:rPr>
        <w:t>can be seen</w:t>
      </w:r>
      <w:r w:rsidR="00A4096C" w:rsidRPr="00BA311D">
        <w:rPr>
          <w:sz w:val="24"/>
          <w:szCs w:val="24"/>
        </w:rPr>
        <w:t>,</w:t>
      </w:r>
      <w:r w:rsidRPr="00BA311D">
        <w:rPr>
          <w:sz w:val="24"/>
          <w:szCs w:val="24"/>
        </w:rPr>
        <w:t xml:space="preserve"> that the ADC data processed by the development board can output a clean ECG signal.</w:t>
      </w:r>
    </w:p>
    <w:p w14:paraId="656DB9D3" w14:textId="3BC69345" w:rsidR="00FC268D" w:rsidRPr="00BA311D" w:rsidRDefault="00180A81" w:rsidP="003E6852">
      <w:pPr>
        <w:pStyle w:val="BodyText"/>
        <w:keepNext/>
        <w:spacing w:before="0" w:after="14" w:line="480" w:lineRule="auto"/>
        <w:ind w:right="845" w:firstLine="720"/>
        <w:jc w:val="center"/>
      </w:pPr>
      <w:r w:rsidRPr="00BA311D">
        <w:rPr>
          <w:noProof/>
        </w:rPr>
        <w:lastRenderedPageBreak/>
        <w:drawing>
          <wp:inline distT="0" distB="0" distL="0" distR="0" wp14:anchorId="39291696" wp14:editId="4CB28127">
            <wp:extent cx="5215216" cy="2409092"/>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2096" cy="2449225"/>
                    </a:xfrm>
                    <a:prstGeom prst="rect">
                      <a:avLst/>
                    </a:prstGeom>
                  </pic:spPr>
                </pic:pic>
              </a:graphicData>
            </a:graphic>
          </wp:inline>
        </w:drawing>
      </w:r>
    </w:p>
    <w:p w14:paraId="41071EB4" w14:textId="6308DA55" w:rsidR="00180A81" w:rsidRPr="00BA311D" w:rsidRDefault="00FC268D" w:rsidP="00FC268D">
      <w:pPr>
        <w:pStyle w:val="Caption"/>
        <w:jc w:val="center"/>
        <w:rPr>
          <w:sz w:val="24"/>
          <w:szCs w:val="24"/>
        </w:rPr>
      </w:pPr>
      <w:bookmarkStart w:id="1458" w:name="_Ref120701424"/>
      <w:bookmarkStart w:id="1459" w:name="_Toc118460323"/>
      <w:bookmarkStart w:id="1460" w:name="_Toc120907450"/>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34</w:t>
      </w:r>
      <w:r w:rsidRPr="00BA311D">
        <w:rPr>
          <w:sz w:val="24"/>
          <w:szCs w:val="24"/>
        </w:rPr>
        <w:fldChar w:fldCharType="end"/>
      </w:r>
      <w:bookmarkEnd w:id="1458"/>
      <w:r w:rsidRPr="00BA311D">
        <w:rPr>
          <w:sz w:val="24"/>
          <w:szCs w:val="24"/>
        </w:rPr>
        <w:t>. First 30 seconds of ADC Data from Pulse Sensor Example 1</w:t>
      </w:r>
      <w:bookmarkEnd w:id="1459"/>
      <w:bookmarkEnd w:id="1460"/>
    </w:p>
    <w:p w14:paraId="4931B70E" w14:textId="1235C139" w:rsidR="00180A81" w:rsidRPr="00BA311D" w:rsidRDefault="00134377" w:rsidP="00134377">
      <w:pPr>
        <w:spacing w:line="480" w:lineRule="auto"/>
        <w:ind w:left="792" w:right="864"/>
        <w:jc w:val="both"/>
        <w:rPr>
          <w:sz w:val="24"/>
          <w:szCs w:val="24"/>
        </w:rPr>
      </w:pPr>
      <w:r w:rsidRPr="00BA311D">
        <w:rPr>
          <w:sz w:val="24"/>
          <w:szCs w:val="24"/>
        </w:rPr>
        <w:t xml:space="preserve">     </w:t>
      </w:r>
      <w:r w:rsidR="00F2184E" w:rsidRPr="00BA311D">
        <w:rPr>
          <w:sz w:val="24"/>
          <w:szCs w:val="24"/>
        </w:rPr>
        <w:t xml:space="preserve">The power spectrum displayed </w:t>
      </w:r>
      <w:r w:rsidR="00244D5E" w:rsidRPr="00BA311D">
        <w:rPr>
          <w:sz w:val="24"/>
          <w:szCs w:val="24"/>
        </w:rPr>
        <w:t xml:space="preserve">on </w:t>
      </w:r>
      <w:r w:rsidR="00244D5E" w:rsidRPr="00BA311D">
        <w:rPr>
          <w:sz w:val="24"/>
          <w:szCs w:val="24"/>
        </w:rPr>
        <w:fldChar w:fldCharType="begin"/>
      </w:r>
      <w:r w:rsidR="00244D5E" w:rsidRPr="00BA311D">
        <w:rPr>
          <w:sz w:val="24"/>
          <w:szCs w:val="24"/>
        </w:rPr>
        <w:instrText xml:space="preserve"> REF _Ref120779951 \h  \* MERGEFORMAT </w:instrText>
      </w:r>
      <w:r w:rsidR="00244D5E" w:rsidRPr="00BA311D">
        <w:rPr>
          <w:sz w:val="24"/>
          <w:szCs w:val="24"/>
        </w:rPr>
      </w:r>
      <w:r w:rsidR="00244D5E" w:rsidRPr="00BA311D">
        <w:rPr>
          <w:sz w:val="24"/>
          <w:szCs w:val="24"/>
        </w:rPr>
        <w:fldChar w:fldCharType="separate"/>
      </w:r>
      <w:r w:rsidR="00D128A0" w:rsidRPr="00BA311D">
        <w:rPr>
          <w:sz w:val="24"/>
          <w:szCs w:val="24"/>
        </w:rPr>
        <w:t xml:space="preserve">Figure </w:t>
      </w:r>
      <w:r w:rsidR="00D128A0" w:rsidRPr="00D128A0">
        <w:rPr>
          <w:noProof/>
          <w:color w:val="0070C0"/>
          <w:sz w:val="24"/>
          <w:szCs w:val="24"/>
        </w:rPr>
        <w:t>35</w:t>
      </w:r>
      <w:r w:rsidR="00244D5E" w:rsidRPr="00BA311D">
        <w:rPr>
          <w:sz w:val="24"/>
          <w:szCs w:val="24"/>
        </w:rPr>
        <w:fldChar w:fldCharType="end"/>
      </w:r>
      <w:r w:rsidR="00244D5E" w:rsidRPr="00BA311D">
        <w:rPr>
          <w:sz w:val="24"/>
          <w:szCs w:val="24"/>
        </w:rPr>
        <w:t xml:space="preserve"> </w:t>
      </w:r>
      <w:r w:rsidR="00F2184E" w:rsidRPr="00BA311D">
        <w:rPr>
          <w:sz w:val="24"/>
          <w:szCs w:val="24"/>
        </w:rPr>
        <w:t xml:space="preserve">plots the signal power against the frequencies. The spectrum can be calculated by performing the DFT or FFT of the </w:t>
      </w:r>
      <w:r w:rsidR="00244D5E" w:rsidRPr="00BA311D">
        <w:rPr>
          <w:sz w:val="24"/>
          <w:szCs w:val="24"/>
        </w:rPr>
        <w:t>ADC samples</w:t>
      </w:r>
      <w:r w:rsidR="00F2184E" w:rsidRPr="00BA311D">
        <w:rPr>
          <w:sz w:val="24"/>
          <w:szCs w:val="24"/>
        </w:rPr>
        <w:t xml:space="preserve">. The use of this graph helps </w:t>
      </w:r>
      <w:r w:rsidR="004718D7" w:rsidRPr="00BA311D">
        <w:rPr>
          <w:sz w:val="24"/>
          <w:szCs w:val="24"/>
        </w:rPr>
        <w:t>select</w:t>
      </w:r>
      <w:r w:rsidR="00F2184E" w:rsidRPr="00BA311D">
        <w:rPr>
          <w:sz w:val="24"/>
          <w:szCs w:val="24"/>
        </w:rPr>
        <w:t xml:space="preserve"> the appropriate sampling </w:t>
      </w:r>
      <w:r w:rsidR="000838FE" w:rsidRPr="00BA311D">
        <w:rPr>
          <w:sz w:val="24"/>
          <w:szCs w:val="24"/>
        </w:rPr>
        <w:t>rate. Note</w:t>
      </w:r>
      <w:r w:rsidR="001E37BE" w:rsidRPr="00BA311D">
        <w:rPr>
          <w:sz w:val="24"/>
          <w:szCs w:val="24"/>
        </w:rPr>
        <w:t xml:space="preserve"> F</w:t>
      </w:r>
      <w:r w:rsidR="002D3560" w:rsidRPr="00BA311D">
        <w:rPr>
          <w:sz w:val="24"/>
          <w:szCs w:val="24"/>
        </w:rPr>
        <w:t>F</w:t>
      </w:r>
      <w:r w:rsidR="001E37BE" w:rsidRPr="00BA311D">
        <w:rPr>
          <w:sz w:val="24"/>
          <w:szCs w:val="24"/>
        </w:rPr>
        <w:t xml:space="preserve">T </w:t>
      </w:r>
      <w:r w:rsidR="00244D5E" w:rsidRPr="00BA311D">
        <w:rPr>
          <w:sz w:val="24"/>
          <w:szCs w:val="24"/>
        </w:rPr>
        <w:t xml:space="preserve">is the </w:t>
      </w:r>
      <w:r w:rsidR="001E37BE" w:rsidRPr="00BA311D">
        <w:rPr>
          <w:sz w:val="24"/>
          <w:szCs w:val="24"/>
        </w:rPr>
        <w:t>preferred operation</w:t>
      </w:r>
      <w:r w:rsidR="00244D5E" w:rsidRPr="00BA311D">
        <w:rPr>
          <w:sz w:val="24"/>
          <w:szCs w:val="24"/>
        </w:rPr>
        <w:t xml:space="preserve"> instead of </w:t>
      </w:r>
      <w:r w:rsidR="002D3560" w:rsidRPr="00BA311D">
        <w:rPr>
          <w:sz w:val="24"/>
          <w:szCs w:val="24"/>
        </w:rPr>
        <w:t>D</w:t>
      </w:r>
      <w:r w:rsidR="00244D5E" w:rsidRPr="00BA311D">
        <w:rPr>
          <w:sz w:val="24"/>
          <w:szCs w:val="24"/>
        </w:rPr>
        <w:t>FT,</w:t>
      </w:r>
      <w:r w:rsidR="001E37BE" w:rsidRPr="00BA311D">
        <w:rPr>
          <w:sz w:val="24"/>
          <w:szCs w:val="24"/>
        </w:rPr>
        <w:t xml:space="preserve"> since it requires less resources</w:t>
      </w:r>
      <w:r w:rsidR="00244D5E" w:rsidRPr="00BA311D">
        <w:rPr>
          <w:sz w:val="24"/>
          <w:szCs w:val="24"/>
        </w:rPr>
        <w:t>;</w:t>
      </w:r>
      <w:r w:rsidR="001E37BE" w:rsidRPr="00BA311D">
        <w:rPr>
          <w:sz w:val="24"/>
          <w:szCs w:val="24"/>
        </w:rPr>
        <w:t xml:space="preserve"> hence</w:t>
      </w:r>
      <w:r w:rsidR="00244D5E" w:rsidRPr="00BA311D">
        <w:rPr>
          <w:sz w:val="24"/>
          <w:szCs w:val="24"/>
        </w:rPr>
        <w:t xml:space="preserve">, </w:t>
      </w:r>
      <w:r w:rsidR="001E37BE" w:rsidRPr="00BA311D">
        <w:rPr>
          <w:sz w:val="24"/>
          <w:szCs w:val="24"/>
        </w:rPr>
        <w:t>the computation is less intensive and more efficient</w:t>
      </w:r>
      <w:r w:rsidR="00E60FC9" w:rsidRPr="00BA311D">
        <w:rPr>
          <w:sz w:val="24"/>
          <w:szCs w:val="24"/>
        </w:rPr>
        <w:t xml:space="preserve"> </w:t>
      </w:r>
      <w:r w:rsidR="00E60FC9" w:rsidRPr="00BA311D">
        <w:rPr>
          <w:rStyle w:val="EndnoteReference"/>
          <w:spacing w:val="-4"/>
          <w:szCs w:val="24"/>
        </w:rPr>
        <w:t>[</w:t>
      </w:r>
      <w:r w:rsidR="00E60FC9" w:rsidRPr="00BA311D">
        <w:rPr>
          <w:rStyle w:val="EndnoteReference"/>
          <w:spacing w:val="-4"/>
          <w:szCs w:val="24"/>
        </w:rPr>
        <w:endnoteReference w:id="39"/>
      </w:r>
      <w:r w:rsidR="00E60FC9" w:rsidRPr="00BA311D">
        <w:rPr>
          <w:rStyle w:val="EndnoteReference"/>
          <w:spacing w:val="-4"/>
          <w:szCs w:val="24"/>
        </w:rPr>
        <w:t>]</w:t>
      </w:r>
      <w:r w:rsidR="001E37BE" w:rsidRPr="00BA311D">
        <w:rPr>
          <w:sz w:val="24"/>
          <w:szCs w:val="24"/>
        </w:rPr>
        <w:t>.</w:t>
      </w:r>
    </w:p>
    <w:p w14:paraId="674784D0" w14:textId="30B3CB13" w:rsidR="00FC268D" w:rsidRPr="00BA311D" w:rsidRDefault="00180A81" w:rsidP="003E6852">
      <w:pPr>
        <w:pStyle w:val="BodyText"/>
        <w:keepNext/>
        <w:spacing w:before="0" w:after="14" w:line="480" w:lineRule="auto"/>
        <w:ind w:right="845" w:firstLine="720"/>
        <w:jc w:val="center"/>
      </w:pPr>
      <w:r w:rsidRPr="00BA311D">
        <w:rPr>
          <w:noProof/>
        </w:rPr>
        <w:drawing>
          <wp:inline distT="0" distB="0" distL="0" distR="0" wp14:anchorId="52947ED5" wp14:editId="55321968">
            <wp:extent cx="5050543" cy="29514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0543" cy="2951430"/>
                    </a:xfrm>
                    <a:prstGeom prst="rect">
                      <a:avLst/>
                    </a:prstGeom>
                  </pic:spPr>
                </pic:pic>
              </a:graphicData>
            </a:graphic>
          </wp:inline>
        </w:drawing>
      </w:r>
    </w:p>
    <w:p w14:paraId="2FC4B506" w14:textId="70DD2F37" w:rsidR="00DC1895" w:rsidRPr="00BA311D" w:rsidRDefault="00FC268D" w:rsidP="003A069E">
      <w:pPr>
        <w:pStyle w:val="Caption"/>
        <w:jc w:val="center"/>
        <w:rPr>
          <w:sz w:val="24"/>
          <w:szCs w:val="24"/>
        </w:rPr>
      </w:pPr>
      <w:bookmarkStart w:id="1461" w:name="_Ref120779951"/>
      <w:bookmarkStart w:id="1462" w:name="_Toc118460324"/>
      <w:bookmarkStart w:id="1463" w:name="_Toc120907451"/>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35</w:t>
      </w:r>
      <w:r w:rsidRPr="00BA311D">
        <w:rPr>
          <w:sz w:val="24"/>
          <w:szCs w:val="24"/>
        </w:rPr>
        <w:fldChar w:fldCharType="end"/>
      </w:r>
      <w:bookmarkEnd w:id="1461"/>
      <w:r w:rsidRPr="00BA311D">
        <w:rPr>
          <w:sz w:val="24"/>
          <w:szCs w:val="24"/>
        </w:rPr>
        <w:t>. Power Spectrum of ADC Data from Pulse Sensor Example 1</w:t>
      </w:r>
      <w:bookmarkEnd w:id="1462"/>
      <w:bookmarkEnd w:id="1463"/>
    </w:p>
    <w:p w14:paraId="73F2548F" w14:textId="7790E928" w:rsidR="00F46417" w:rsidRPr="00BA311D" w:rsidRDefault="00F46417" w:rsidP="00F46417">
      <w:pPr>
        <w:pStyle w:val="Heading1"/>
        <w:numPr>
          <w:ilvl w:val="1"/>
          <w:numId w:val="2"/>
        </w:numPr>
        <w:tabs>
          <w:tab w:val="left" w:pos="1323"/>
        </w:tabs>
        <w:spacing w:before="0"/>
        <w:ind w:left="1080"/>
      </w:pPr>
      <w:bookmarkStart w:id="1464" w:name="_Toc120907386"/>
      <w:r w:rsidRPr="00BA311D">
        <w:lastRenderedPageBreak/>
        <w:t>Testing</w:t>
      </w:r>
      <w:r w:rsidR="001A6DE1" w:rsidRPr="00BA311D">
        <w:t xml:space="preserve"> Heart Rate</w:t>
      </w:r>
      <w:bookmarkEnd w:id="1464"/>
    </w:p>
    <w:p w14:paraId="222B9FFE" w14:textId="77777777" w:rsidR="00BF47D0" w:rsidRPr="00BA311D" w:rsidRDefault="00BF47D0" w:rsidP="00BF47D0">
      <w:pPr>
        <w:pStyle w:val="BodyText"/>
        <w:spacing w:before="0"/>
        <w:rPr>
          <w:b/>
        </w:rPr>
      </w:pPr>
    </w:p>
    <w:p w14:paraId="115C4D87" w14:textId="28A55B94" w:rsidR="008B6C08" w:rsidRPr="00BA311D" w:rsidRDefault="008B6C08" w:rsidP="00F84E2C">
      <w:pPr>
        <w:spacing w:line="480" w:lineRule="auto"/>
        <w:ind w:left="792" w:right="864"/>
        <w:jc w:val="both"/>
        <w:rPr>
          <w:sz w:val="24"/>
          <w:szCs w:val="24"/>
        </w:rPr>
      </w:pPr>
      <w:r w:rsidRPr="00BA311D">
        <w:rPr>
          <w:sz w:val="24"/>
          <w:szCs w:val="24"/>
        </w:rPr>
        <w:t xml:space="preserve">     The sensors were tested in stand-alone configurations</w:t>
      </w:r>
      <w:r w:rsidR="002D3560" w:rsidRPr="00BA311D">
        <w:rPr>
          <w:sz w:val="24"/>
          <w:szCs w:val="24"/>
        </w:rPr>
        <w:t xml:space="preserve"> as shown in </w:t>
      </w:r>
      <w:r w:rsidR="002D3560" w:rsidRPr="00BA311D">
        <w:rPr>
          <w:sz w:val="24"/>
          <w:szCs w:val="24"/>
        </w:rPr>
        <w:fldChar w:fldCharType="begin"/>
      </w:r>
      <w:r w:rsidR="002D3560" w:rsidRPr="00BA311D">
        <w:rPr>
          <w:sz w:val="24"/>
          <w:szCs w:val="24"/>
        </w:rPr>
        <w:instrText xml:space="preserve"> REF _Ref120848519 \h  \* MERGEFORMAT </w:instrText>
      </w:r>
      <w:r w:rsidR="002D3560" w:rsidRPr="00BA311D">
        <w:rPr>
          <w:sz w:val="24"/>
          <w:szCs w:val="24"/>
        </w:rPr>
      </w:r>
      <w:r w:rsidR="002D3560" w:rsidRPr="00BA311D">
        <w:rPr>
          <w:sz w:val="24"/>
          <w:szCs w:val="24"/>
        </w:rPr>
        <w:fldChar w:fldCharType="separate"/>
      </w:r>
      <w:r w:rsidR="00D128A0" w:rsidRPr="00BA311D">
        <w:rPr>
          <w:sz w:val="24"/>
          <w:szCs w:val="24"/>
        </w:rPr>
        <w:t xml:space="preserve">Figure </w:t>
      </w:r>
      <w:r w:rsidR="00D128A0" w:rsidRPr="00D128A0">
        <w:rPr>
          <w:noProof/>
          <w:color w:val="0070C0"/>
          <w:sz w:val="24"/>
          <w:szCs w:val="24"/>
        </w:rPr>
        <w:t>36</w:t>
      </w:r>
      <w:r w:rsidR="002D3560" w:rsidRPr="00BA311D">
        <w:rPr>
          <w:sz w:val="24"/>
          <w:szCs w:val="24"/>
        </w:rPr>
        <w:fldChar w:fldCharType="end"/>
      </w:r>
      <w:r w:rsidRPr="00BA311D">
        <w:rPr>
          <w:sz w:val="24"/>
          <w:szCs w:val="24"/>
        </w:rPr>
        <w:t xml:space="preserve">, and then they were integrated together to create the biosensor design. </w:t>
      </w:r>
      <w:r w:rsidR="001A6DE1" w:rsidRPr="00BA311D">
        <w:rPr>
          <w:sz w:val="24"/>
          <w:szCs w:val="24"/>
        </w:rPr>
        <w:t xml:space="preserve">Initially the </w:t>
      </w:r>
      <w:r w:rsidRPr="00BA311D">
        <w:rPr>
          <w:sz w:val="24"/>
          <w:szCs w:val="24"/>
        </w:rPr>
        <w:t xml:space="preserve">BPM </w:t>
      </w:r>
      <w:r w:rsidR="001A6DE1" w:rsidRPr="00BA311D">
        <w:rPr>
          <w:sz w:val="24"/>
          <w:szCs w:val="24"/>
        </w:rPr>
        <w:t xml:space="preserve">algorithm was tested for reasonable measurements and after testing, </w:t>
      </w:r>
      <w:r w:rsidRPr="00BA311D">
        <w:rPr>
          <w:sz w:val="24"/>
          <w:szCs w:val="24"/>
        </w:rPr>
        <w:t xml:space="preserve">a </w:t>
      </w:r>
      <w:r w:rsidR="001A6DE1" w:rsidRPr="00BA311D">
        <w:rPr>
          <w:sz w:val="24"/>
          <w:szCs w:val="24"/>
        </w:rPr>
        <w:t>reference sensor</w:t>
      </w:r>
      <w:r w:rsidRPr="00BA311D">
        <w:rPr>
          <w:sz w:val="24"/>
          <w:szCs w:val="24"/>
        </w:rPr>
        <w:t xml:space="preserve"> was</w:t>
      </w:r>
      <w:r w:rsidR="001A6DE1" w:rsidRPr="00BA311D">
        <w:rPr>
          <w:sz w:val="24"/>
          <w:szCs w:val="24"/>
        </w:rPr>
        <w:t xml:space="preserve"> used to verify each measurement</w:t>
      </w:r>
      <w:r w:rsidRPr="00BA311D">
        <w:rPr>
          <w:sz w:val="24"/>
          <w:szCs w:val="24"/>
        </w:rPr>
        <w:t xml:space="preserve"> along with</w:t>
      </w:r>
      <w:r w:rsidR="001A6DE1" w:rsidRPr="00BA311D">
        <w:rPr>
          <w:sz w:val="24"/>
          <w:szCs w:val="24"/>
        </w:rPr>
        <w:t xml:space="preserve"> MATLAB to </w:t>
      </w:r>
      <w:r w:rsidRPr="00BA311D">
        <w:rPr>
          <w:sz w:val="24"/>
          <w:szCs w:val="24"/>
        </w:rPr>
        <w:t>debug the algorithm.</w:t>
      </w:r>
      <w:r w:rsidR="000B7642" w:rsidRPr="00BA311D">
        <w:rPr>
          <w:sz w:val="24"/>
          <w:szCs w:val="24"/>
        </w:rPr>
        <w:t xml:space="preserve"> </w:t>
      </w:r>
      <w:r w:rsidR="00F84E2C" w:rsidRPr="00BA311D">
        <w:rPr>
          <w:sz w:val="24"/>
          <w:szCs w:val="24"/>
        </w:rPr>
        <w:t xml:space="preserve">The external reference sensor is a Samsung Galaxy Watch5 that can measure BPM </w:t>
      </w:r>
      <w:r w:rsidR="00F84E2C" w:rsidRPr="00BA311D">
        <w:rPr>
          <w:rStyle w:val="EndnoteReference"/>
          <w:spacing w:val="-4"/>
          <w:szCs w:val="24"/>
        </w:rPr>
        <w:t>[</w:t>
      </w:r>
      <w:r w:rsidR="00F84E2C" w:rsidRPr="00BA311D">
        <w:rPr>
          <w:rStyle w:val="EndnoteReference"/>
          <w:spacing w:val="-4"/>
          <w:szCs w:val="24"/>
        </w:rPr>
        <w:endnoteReference w:id="40"/>
      </w:r>
      <w:r w:rsidR="00F84E2C" w:rsidRPr="00BA311D">
        <w:rPr>
          <w:rStyle w:val="EndnoteReference"/>
          <w:spacing w:val="-4"/>
          <w:szCs w:val="24"/>
        </w:rPr>
        <w:t>]</w:t>
      </w:r>
      <w:r w:rsidR="00F84E2C" w:rsidRPr="00BA311D">
        <w:rPr>
          <w:sz w:val="24"/>
          <w:szCs w:val="24"/>
        </w:rPr>
        <w:t xml:space="preserve"> . </w:t>
      </w:r>
      <w:r w:rsidR="000B7642" w:rsidRPr="00BA311D">
        <w:rPr>
          <w:sz w:val="24"/>
          <w:szCs w:val="24"/>
        </w:rPr>
        <w:t>MATLAB is used to plot the raw ECG signal, which allows us to probe the signal and observe the signal characteristics.</w:t>
      </w:r>
    </w:p>
    <w:p w14:paraId="0800FB81" w14:textId="785435FD" w:rsidR="000B7642" w:rsidRPr="00BA311D" w:rsidRDefault="000B7642" w:rsidP="000B7642">
      <w:pPr>
        <w:pStyle w:val="BodyText"/>
        <w:spacing w:before="0" w:after="14" w:line="480" w:lineRule="auto"/>
        <w:ind w:left="720" w:right="864"/>
        <w:jc w:val="both"/>
      </w:pPr>
      <w:r w:rsidRPr="00BA311D">
        <w:t xml:space="preserve">     </w:t>
      </w:r>
      <w:r w:rsidR="00F23A6D" w:rsidRPr="00BA311D">
        <w:fldChar w:fldCharType="begin"/>
      </w:r>
      <w:r w:rsidR="00F23A6D" w:rsidRPr="00BA311D">
        <w:instrText xml:space="preserve"> REF _Ref120848519 \h  \* MERGEFORMAT </w:instrText>
      </w:r>
      <w:r w:rsidR="00F23A6D" w:rsidRPr="00BA311D">
        <w:fldChar w:fldCharType="separate"/>
      </w:r>
      <w:r w:rsidR="00D128A0" w:rsidRPr="00BA311D">
        <w:t xml:space="preserve">Figure </w:t>
      </w:r>
      <w:r w:rsidR="00D128A0" w:rsidRPr="00D128A0">
        <w:rPr>
          <w:noProof/>
          <w:color w:val="0070C0"/>
        </w:rPr>
        <w:t>36</w:t>
      </w:r>
      <w:r w:rsidR="00F23A6D" w:rsidRPr="00BA311D">
        <w:fldChar w:fldCharType="end"/>
      </w:r>
      <w:r w:rsidR="00F23A6D" w:rsidRPr="00BA311D">
        <w:t xml:space="preserve"> </w:t>
      </w:r>
      <w:r w:rsidRPr="00BA311D">
        <w:t xml:space="preserve">displays my BPM measurement on </w:t>
      </w:r>
      <w:r w:rsidR="00F84E2C" w:rsidRPr="00BA311D">
        <w:t>Smartwatch</w:t>
      </w:r>
      <w:r w:rsidRPr="00BA311D">
        <w:t xml:space="preserve"> and also shows BPM algorithm results. Unlike the smartwatch, the BPM algorithm outputs a continuous measurement every rising-edge detected, while the smartwatch has intervals or must be set manually. In this experiment, the results were nearly identical (smartwatch 86 BPM v. algorithm 75-86 BPM).</w:t>
      </w:r>
      <w:r w:rsidR="006C14F1" w:rsidRPr="00BA311D">
        <w:t xml:space="preserve"> </w:t>
      </w:r>
      <w:r w:rsidR="00BB0E09" w:rsidRPr="00BA311D">
        <w:fldChar w:fldCharType="begin"/>
      </w:r>
      <w:r w:rsidR="00BB0E09" w:rsidRPr="00BA311D">
        <w:instrText xml:space="preserve"> REF _Ref120899124 \h  \* MERGEFORMAT </w:instrText>
      </w:r>
      <w:r w:rsidR="00BB0E09" w:rsidRPr="00BA311D">
        <w:fldChar w:fldCharType="separate"/>
      </w:r>
      <w:r w:rsidR="00D128A0" w:rsidRPr="00BA311D">
        <w:t xml:space="preserve">Figure </w:t>
      </w:r>
      <w:r w:rsidR="00D128A0" w:rsidRPr="00D128A0">
        <w:rPr>
          <w:noProof/>
          <w:color w:val="0070C0"/>
        </w:rPr>
        <w:t>37</w:t>
      </w:r>
      <w:r w:rsidR="00BB0E09" w:rsidRPr="00BA311D">
        <w:fldChar w:fldCharType="end"/>
      </w:r>
      <w:r w:rsidR="00BB0E09" w:rsidRPr="00BA311D">
        <w:t xml:space="preserve"> illustrates a</w:t>
      </w:r>
      <w:r w:rsidR="006C14F1" w:rsidRPr="00BA311D">
        <w:t>nother test created on my girlfriend with an Apple Smartwatch</w:t>
      </w:r>
      <w:r w:rsidR="00732BED" w:rsidRPr="00BA311D">
        <w:t xml:space="preserve"> </w:t>
      </w:r>
      <w:r w:rsidR="00732BED" w:rsidRPr="00BA311D">
        <w:rPr>
          <w:rStyle w:val="EndnoteReference"/>
          <w:spacing w:val="-4"/>
        </w:rPr>
        <w:t>[</w:t>
      </w:r>
      <w:r w:rsidR="00732BED" w:rsidRPr="00BA311D">
        <w:rPr>
          <w:rStyle w:val="EndnoteReference"/>
          <w:spacing w:val="-4"/>
        </w:rPr>
        <w:endnoteReference w:id="41"/>
      </w:r>
      <w:r w:rsidR="00732BED" w:rsidRPr="00BA311D">
        <w:rPr>
          <w:rStyle w:val="EndnoteReference"/>
          <w:spacing w:val="-4"/>
        </w:rPr>
        <w:t>]</w:t>
      </w:r>
      <w:r w:rsidR="006C14F1" w:rsidRPr="00BA311D">
        <w:t xml:space="preserve"> and results were nearly identical as well</w:t>
      </w:r>
      <w:r w:rsidR="00BB0E09" w:rsidRPr="00BA311D">
        <w:t>.</w:t>
      </w:r>
    </w:p>
    <w:p w14:paraId="7BB90652" w14:textId="09CBBFA3" w:rsidR="008B6C08" w:rsidRPr="00BA311D" w:rsidRDefault="00B32F54" w:rsidP="00B32F54">
      <w:pPr>
        <w:pStyle w:val="BodyText"/>
        <w:keepNext/>
        <w:spacing w:before="0" w:after="14" w:line="480" w:lineRule="auto"/>
        <w:ind w:right="845"/>
      </w:pPr>
      <w:r w:rsidRPr="00BA311D">
        <w:rPr>
          <w:noProof/>
        </w:rPr>
        <w:lastRenderedPageBreak/>
        <w:drawing>
          <wp:inline distT="0" distB="0" distL="0" distR="0" wp14:anchorId="755FC465" wp14:editId="25C3210C">
            <wp:extent cx="5943600" cy="5585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14:paraId="63CE4850" w14:textId="100B5BED" w:rsidR="008B6C08" w:rsidRPr="00BA311D" w:rsidRDefault="008B6C08" w:rsidP="001B32B6">
      <w:pPr>
        <w:pStyle w:val="Caption"/>
        <w:jc w:val="center"/>
        <w:rPr>
          <w:sz w:val="24"/>
          <w:szCs w:val="24"/>
        </w:rPr>
      </w:pPr>
      <w:bookmarkStart w:id="1465" w:name="_Ref120848519"/>
      <w:bookmarkStart w:id="1466" w:name="_Toc120907452"/>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36</w:t>
      </w:r>
      <w:r w:rsidRPr="00BA311D">
        <w:rPr>
          <w:sz w:val="24"/>
          <w:szCs w:val="24"/>
        </w:rPr>
        <w:fldChar w:fldCharType="end"/>
      </w:r>
      <w:bookmarkEnd w:id="1465"/>
      <w:r w:rsidRPr="00BA311D">
        <w:rPr>
          <w:sz w:val="24"/>
          <w:szCs w:val="24"/>
        </w:rPr>
        <w:t>. Pulse Sensor Results</w:t>
      </w:r>
      <w:r w:rsidR="00830BD3" w:rsidRPr="00BA311D">
        <w:rPr>
          <w:sz w:val="24"/>
          <w:szCs w:val="24"/>
        </w:rPr>
        <w:t xml:space="preserve"> (Resting) Example 1</w:t>
      </w:r>
      <w:bookmarkEnd w:id="1466"/>
    </w:p>
    <w:p w14:paraId="62735941" w14:textId="53F91997" w:rsidR="00BB0E09" w:rsidRPr="00BA311D" w:rsidRDefault="00BB0E09" w:rsidP="00BB0E09">
      <w:pPr>
        <w:pStyle w:val="BodyText"/>
        <w:keepNext/>
        <w:spacing w:before="0" w:after="14" w:line="480" w:lineRule="auto"/>
        <w:ind w:right="845"/>
      </w:pPr>
      <w:r w:rsidRPr="00BA311D">
        <w:rPr>
          <w:noProof/>
        </w:rPr>
        <w:lastRenderedPageBreak/>
        <w:drawing>
          <wp:inline distT="0" distB="0" distL="0" distR="0" wp14:anchorId="16579817" wp14:editId="59E79E42">
            <wp:extent cx="5943600" cy="594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8A08DF9" w14:textId="4C7372E3" w:rsidR="00BB0E09" w:rsidRPr="00BA311D" w:rsidRDefault="00BB0E09" w:rsidP="0027153B">
      <w:pPr>
        <w:pStyle w:val="Caption"/>
        <w:jc w:val="center"/>
        <w:rPr>
          <w:sz w:val="24"/>
          <w:szCs w:val="24"/>
        </w:rPr>
      </w:pPr>
      <w:bookmarkStart w:id="1467" w:name="_Ref120899124"/>
      <w:bookmarkStart w:id="1468" w:name="_Toc120907453"/>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37</w:t>
      </w:r>
      <w:r w:rsidRPr="00BA311D">
        <w:rPr>
          <w:sz w:val="24"/>
          <w:szCs w:val="24"/>
        </w:rPr>
        <w:fldChar w:fldCharType="end"/>
      </w:r>
      <w:bookmarkEnd w:id="1467"/>
      <w:r w:rsidRPr="00BA311D">
        <w:rPr>
          <w:sz w:val="24"/>
          <w:szCs w:val="24"/>
        </w:rPr>
        <w:t>. Pulse Sensor Results (Resting) Example 2</w:t>
      </w:r>
      <w:bookmarkEnd w:id="1468"/>
    </w:p>
    <w:p w14:paraId="71F07B80" w14:textId="2FB70043" w:rsidR="00382FC9" w:rsidRPr="00BA311D" w:rsidRDefault="008019DF" w:rsidP="008019DF">
      <w:pPr>
        <w:pStyle w:val="BodyText"/>
        <w:spacing w:before="0" w:after="14" w:line="480" w:lineRule="auto"/>
        <w:ind w:left="792" w:right="864"/>
        <w:jc w:val="both"/>
      </w:pPr>
      <w:r w:rsidRPr="00BA311D">
        <w:fldChar w:fldCharType="begin"/>
      </w:r>
      <w:r w:rsidRPr="00BA311D">
        <w:instrText xml:space="preserve"> REF _Ref120848662 \h  \* MERGEFORMAT </w:instrText>
      </w:r>
      <w:r w:rsidRPr="00BA311D">
        <w:fldChar w:fldCharType="separate"/>
      </w:r>
      <w:r w:rsidR="00D128A0" w:rsidRPr="00BA311D">
        <w:t xml:space="preserve">Figure </w:t>
      </w:r>
      <w:r w:rsidR="00D128A0" w:rsidRPr="00D128A0">
        <w:rPr>
          <w:noProof/>
          <w:color w:val="0070C0"/>
        </w:rPr>
        <w:t>38</w:t>
      </w:r>
      <w:r w:rsidRPr="00BA311D">
        <w:fldChar w:fldCharType="end"/>
      </w:r>
      <w:r w:rsidRPr="00BA311D">
        <w:t xml:space="preserve"> and </w:t>
      </w:r>
      <w:r w:rsidRPr="00BA311D">
        <w:fldChar w:fldCharType="begin"/>
      </w:r>
      <w:r w:rsidRPr="00BA311D">
        <w:instrText xml:space="preserve"> REF _Ref120848666 \h  \* MERGEFORMAT </w:instrText>
      </w:r>
      <w:r w:rsidRPr="00BA311D">
        <w:fldChar w:fldCharType="separate"/>
      </w:r>
      <w:r w:rsidR="00D128A0" w:rsidRPr="00BA311D">
        <w:t xml:space="preserve">Figure </w:t>
      </w:r>
      <w:r w:rsidR="00D128A0" w:rsidRPr="00D128A0">
        <w:rPr>
          <w:noProof/>
          <w:color w:val="0070C0"/>
        </w:rPr>
        <w:t>39</w:t>
      </w:r>
      <w:r w:rsidRPr="00BA311D">
        <w:fldChar w:fldCharType="end"/>
      </w:r>
      <w:r w:rsidRPr="00BA311D">
        <w:t xml:space="preserve"> </w:t>
      </w:r>
      <w:r w:rsidR="00382FC9" w:rsidRPr="00BA311D">
        <w:t xml:space="preserve">illustrate the resting BPM before doing a mini </w:t>
      </w:r>
      <w:r w:rsidR="006C14F1" w:rsidRPr="00BA311D">
        <w:t xml:space="preserve">random </w:t>
      </w:r>
      <w:r w:rsidR="00382FC9" w:rsidRPr="00BA311D">
        <w:t xml:space="preserve">workout </w:t>
      </w:r>
      <w:r w:rsidR="006C14F1" w:rsidRPr="00BA311D">
        <w:t>that consisted of squats, jumping jacks, pushups</w:t>
      </w:r>
      <w:r w:rsidR="00830BD3" w:rsidRPr="00BA311D">
        <w:t xml:space="preserve"> and running to</w:t>
      </w:r>
      <w:r w:rsidR="00382FC9" w:rsidRPr="00BA311D">
        <w:t xml:space="preserve"> elevate BPM.</w:t>
      </w:r>
      <w:r w:rsidR="00830BD3" w:rsidRPr="00BA311D">
        <w:t xml:space="preserve"> In both figures, the resting heart rate is less than 100 BPM and then after exercising, BPM increases to over 120 BPM. Measurements from the BPM algorithm are consistent with Smartwatch.</w:t>
      </w:r>
    </w:p>
    <w:p w14:paraId="20D3501E" w14:textId="36A713DF" w:rsidR="00382FC9" w:rsidRPr="00BA311D" w:rsidRDefault="00382FC9" w:rsidP="009700A4">
      <w:pPr>
        <w:pStyle w:val="BodyText"/>
        <w:spacing w:before="0" w:after="14" w:line="480" w:lineRule="auto"/>
        <w:ind w:right="864"/>
        <w:jc w:val="both"/>
      </w:pPr>
      <w:r w:rsidRPr="00BA311D">
        <w:rPr>
          <w:noProof/>
        </w:rPr>
        <w:lastRenderedPageBreak/>
        <w:drawing>
          <wp:inline distT="0" distB="0" distL="0" distR="0" wp14:anchorId="0F5C4BF7" wp14:editId="14DBD8EF">
            <wp:extent cx="5943600" cy="5943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B5557B" w14:textId="56AB7FD2" w:rsidR="00382FC9" w:rsidRPr="00BA311D" w:rsidRDefault="00382FC9" w:rsidP="00382FC9">
      <w:pPr>
        <w:pStyle w:val="Caption"/>
        <w:jc w:val="center"/>
        <w:rPr>
          <w:sz w:val="24"/>
          <w:szCs w:val="24"/>
        </w:rPr>
      </w:pPr>
      <w:bookmarkStart w:id="1469" w:name="_Ref120848662"/>
      <w:bookmarkStart w:id="1470" w:name="_Toc120907454"/>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38</w:t>
      </w:r>
      <w:r w:rsidRPr="00BA311D">
        <w:rPr>
          <w:sz w:val="24"/>
          <w:szCs w:val="24"/>
        </w:rPr>
        <w:fldChar w:fldCharType="end"/>
      </w:r>
      <w:bookmarkEnd w:id="1469"/>
      <w:r w:rsidRPr="00BA311D">
        <w:rPr>
          <w:sz w:val="24"/>
          <w:szCs w:val="24"/>
        </w:rPr>
        <w:t xml:space="preserve">. </w:t>
      </w:r>
      <w:r w:rsidR="00830BD3" w:rsidRPr="00BA311D">
        <w:rPr>
          <w:sz w:val="24"/>
          <w:szCs w:val="24"/>
        </w:rPr>
        <w:t>Pulse Sensor Results (Exercise) Example 1</w:t>
      </w:r>
      <w:bookmarkEnd w:id="1470"/>
    </w:p>
    <w:p w14:paraId="58CB3FB5" w14:textId="52688F3A" w:rsidR="00186B59" w:rsidRPr="00BA311D" w:rsidRDefault="00186B59" w:rsidP="009700A4">
      <w:pPr>
        <w:pStyle w:val="BodyText"/>
        <w:spacing w:before="0" w:after="14" w:line="480" w:lineRule="auto"/>
        <w:ind w:right="864"/>
        <w:jc w:val="both"/>
      </w:pPr>
      <w:r w:rsidRPr="00BA311D">
        <w:rPr>
          <w:noProof/>
        </w:rPr>
        <w:lastRenderedPageBreak/>
        <w:drawing>
          <wp:inline distT="0" distB="0" distL="0" distR="0" wp14:anchorId="43C5C06B" wp14:editId="62FE727F">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3232CB" w14:textId="1EB479FC" w:rsidR="00382FC9" w:rsidRPr="00BA311D" w:rsidRDefault="00186B59" w:rsidP="00830BD3">
      <w:pPr>
        <w:pStyle w:val="Caption"/>
        <w:jc w:val="center"/>
        <w:rPr>
          <w:sz w:val="24"/>
          <w:szCs w:val="24"/>
        </w:rPr>
      </w:pPr>
      <w:bookmarkStart w:id="1471" w:name="_Ref120848666"/>
      <w:bookmarkStart w:id="1472" w:name="_Toc120907455"/>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39</w:t>
      </w:r>
      <w:r w:rsidRPr="00BA311D">
        <w:rPr>
          <w:sz w:val="24"/>
          <w:szCs w:val="24"/>
        </w:rPr>
        <w:fldChar w:fldCharType="end"/>
      </w:r>
      <w:bookmarkEnd w:id="1471"/>
      <w:r w:rsidRPr="00BA311D">
        <w:rPr>
          <w:sz w:val="24"/>
          <w:szCs w:val="24"/>
        </w:rPr>
        <w:t xml:space="preserve">. </w:t>
      </w:r>
      <w:r w:rsidR="00830BD3" w:rsidRPr="00BA311D">
        <w:rPr>
          <w:sz w:val="24"/>
          <w:szCs w:val="24"/>
        </w:rPr>
        <w:t>Pulse Sensor Results (Exercise) Example 2</w:t>
      </w:r>
      <w:bookmarkEnd w:id="1472"/>
    </w:p>
    <w:p w14:paraId="6FD0D152" w14:textId="517442A9" w:rsidR="00382FC9" w:rsidRPr="00BA311D" w:rsidRDefault="00642F7E" w:rsidP="0027153B">
      <w:pPr>
        <w:pStyle w:val="BodyText"/>
        <w:spacing w:before="0" w:after="14" w:line="480" w:lineRule="auto"/>
        <w:ind w:left="792" w:right="864"/>
        <w:jc w:val="both"/>
      </w:pPr>
      <w:r w:rsidRPr="00BA311D">
        <w:t xml:space="preserve">     Data was collected from the exercise experiments and every minute; the BPM were recorded from the Smartwatch and algorithm. </w:t>
      </w:r>
      <w:r w:rsidR="00830BD3" w:rsidRPr="00BA311D">
        <w:fldChar w:fldCharType="begin"/>
      </w:r>
      <w:r w:rsidR="00830BD3" w:rsidRPr="00BA311D">
        <w:instrText xml:space="preserve"> REF _Ref120889458 \h  \* MERGEFORMAT </w:instrText>
      </w:r>
      <w:r w:rsidR="00830BD3" w:rsidRPr="00BA311D">
        <w:fldChar w:fldCharType="separate"/>
      </w:r>
      <w:r w:rsidR="00D128A0" w:rsidRPr="00BA311D">
        <w:t xml:space="preserve">Figure </w:t>
      </w:r>
      <w:r w:rsidR="00D128A0" w:rsidRPr="00D128A0">
        <w:rPr>
          <w:noProof/>
          <w:color w:val="0070C0"/>
        </w:rPr>
        <w:t>40</w:t>
      </w:r>
      <w:r w:rsidR="00830BD3" w:rsidRPr="00BA311D">
        <w:fldChar w:fldCharType="end"/>
      </w:r>
      <w:r w:rsidRPr="00BA311D">
        <w:t xml:space="preserve"> plots all the BPM results from Smartwatch and algorithm to compare measurements.</w:t>
      </w:r>
      <w:r w:rsidR="0027153B" w:rsidRPr="00BA311D">
        <w:t xml:space="preserve"> </w:t>
      </w:r>
    </w:p>
    <w:p w14:paraId="2543DFCF" w14:textId="06CCF17F" w:rsidR="0027153B" w:rsidRPr="00BA311D" w:rsidRDefault="0027153B" w:rsidP="00DA2AE7">
      <w:pPr>
        <w:ind w:firstLine="720"/>
        <w:rPr>
          <w:sz w:val="24"/>
          <w:szCs w:val="24"/>
        </w:rPr>
      </w:pPr>
      <w:r w:rsidRPr="00BA311D">
        <w:rPr>
          <w:noProof/>
          <w:sz w:val="24"/>
          <w:szCs w:val="24"/>
        </w:rPr>
        <w:lastRenderedPageBreak/>
        <w:drawing>
          <wp:inline distT="0" distB="0" distL="0" distR="0" wp14:anchorId="7F594011" wp14:editId="2FC0F1FF">
            <wp:extent cx="5110397" cy="40997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6762" cy="4104834"/>
                    </a:xfrm>
                    <a:prstGeom prst="rect">
                      <a:avLst/>
                    </a:prstGeom>
                  </pic:spPr>
                </pic:pic>
              </a:graphicData>
            </a:graphic>
          </wp:inline>
        </w:drawing>
      </w:r>
    </w:p>
    <w:p w14:paraId="63C5AAE4" w14:textId="0BE8504D" w:rsidR="003A069E" w:rsidRPr="00BA311D" w:rsidRDefault="00382FC9" w:rsidP="00873109">
      <w:pPr>
        <w:pStyle w:val="Caption"/>
        <w:jc w:val="center"/>
        <w:rPr>
          <w:sz w:val="24"/>
          <w:szCs w:val="24"/>
        </w:rPr>
      </w:pPr>
      <w:bookmarkStart w:id="1473" w:name="_Ref120889458"/>
      <w:bookmarkStart w:id="1474" w:name="_Toc120907456"/>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40</w:t>
      </w:r>
      <w:r w:rsidRPr="00BA311D">
        <w:rPr>
          <w:sz w:val="24"/>
          <w:szCs w:val="24"/>
        </w:rPr>
        <w:fldChar w:fldCharType="end"/>
      </w:r>
      <w:bookmarkEnd w:id="1473"/>
      <w:r w:rsidRPr="00BA311D">
        <w:rPr>
          <w:sz w:val="24"/>
          <w:szCs w:val="24"/>
        </w:rPr>
        <w:t xml:space="preserve">. </w:t>
      </w:r>
      <w:r w:rsidR="001D2C2F" w:rsidRPr="00BA311D">
        <w:rPr>
          <w:sz w:val="24"/>
          <w:szCs w:val="24"/>
        </w:rPr>
        <w:t>Comparing BPM Results</w:t>
      </w:r>
      <w:r w:rsidR="00642F7E" w:rsidRPr="00BA311D">
        <w:rPr>
          <w:sz w:val="24"/>
          <w:szCs w:val="24"/>
        </w:rPr>
        <w:t xml:space="preserve"> (Exercise)</w:t>
      </w:r>
      <w:bookmarkEnd w:id="1474"/>
    </w:p>
    <w:p w14:paraId="395A4906" w14:textId="491C3733" w:rsidR="003A069E" w:rsidRPr="00BA311D" w:rsidRDefault="003A069E" w:rsidP="00873109">
      <w:pPr>
        <w:spacing w:line="480" w:lineRule="auto"/>
        <w:ind w:left="792" w:right="864"/>
        <w:jc w:val="both"/>
        <w:rPr>
          <w:sz w:val="24"/>
          <w:szCs w:val="24"/>
        </w:rPr>
      </w:pPr>
      <w:r w:rsidRPr="00BA311D">
        <w:rPr>
          <w:sz w:val="24"/>
          <w:szCs w:val="24"/>
        </w:rPr>
        <w:t xml:space="preserve">     Another set of verification is an empirical observation by using the plotted ADC data. If we look at the first 10 seconds and measure the pulses in this 10 second interval, if there are 15 pulses, it can easily be determined that the expected pulses in a minute, would be (15 pulses per 10 seconds) x (6) is equivalent to 1 minute of pulses or in other words, 90 BPM. By using this empirical method, the Zynq-7000 software and MATLAB algorithm are identical.</w:t>
      </w:r>
    </w:p>
    <w:p w14:paraId="1AFD66FE" w14:textId="2BD50FEA" w:rsidR="0022160F" w:rsidRPr="00BA311D" w:rsidRDefault="001A6DE1" w:rsidP="001A6DE1">
      <w:pPr>
        <w:pStyle w:val="Heading1"/>
        <w:numPr>
          <w:ilvl w:val="1"/>
          <w:numId w:val="2"/>
        </w:numPr>
        <w:tabs>
          <w:tab w:val="left" w:pos="1323"/>
        </w:tabs>
        <w:spacing w:before="0"/>
        <w:ind w:left="1080"/>
      </w:pPr>
      <w:bookmarkStart w:id="1475" w:name="_Ref120886224"/>
      <w:bookmarkStart w:id="1476" w:name="_Ref120886255"/>
      <w:bookmarkStart w:id="1477" w:name="_Toc120907387"/>
      <w:r w:rsidRPr="00BA311D">
        <w:t>Testing GSR</w:t>
      </w:r>
      <w:bookmarkEnd w:id="1475"/>
      <w:bookmarkEnd w:id="1476"/>
      <w:bookmarkEnd w:id="1477"/>
    </w:p>
    <w:p w14:paraId="27D0517C" w14:textId="77777777" w:rsidR="001A6DE1" w:rsidRPr="00BA311D" w:rsidRDefault="001A6DE1" w:rsidP="001A6DE1">
      <w:pPr>
        <w:pStyle w:val="Heading1"/>
        <w:tabs>
          <w:tab w:val="left" w:pos="1323"/>
        </w:tabs>
        <w:spacing w:before="0"/>
        <w:ind w:left="1080" w:firstLine="0"/>
      </w:pPr>
    </w:p>
    <w:p w14:paraId="6F7355FF" w14:textId="001E642F" w:rsidR="00AB7AF2" w:rsidRPr="00BA311D" w:rsidRDefault="00642F7E" w:rsidP="00873109">
      <w:pPr>
        <w:spacing w:line="480" w:lineRule="auto"/>
        <w:ind w:left="792" w:right="864"/>
        <w:jc w:val="both"/>
        <w:rPr>
          <w:sz w:val="24"/>
          <w:szCs w:val="24"/>
        </w:rPr>
      </w:pPr>
      <w:r w:rsidRPr="00BA311D">
        <w:rPr>
          <w:sz w:val="24"/>
          <w:szCs w:val="24"/>
        </w:rPr>
        <w:t xml:space="preserve">     For testing GSR results, the voltage from the GSR sensor is interpolated into a resistance using the table from</w:t>
      </w:r>
      <w:r w:rsidR="00873109" w:rsidRPr="00BA311D">
        <w:rPr>
          <w:sz w:val="24"/>
          <w:szCs w:val="24"/>
        </w:rPr>
        <w:t xml:space="preserve"> </w:t>
      </w:r>
      <w:r w:rsidR="00873109" w:rsidRPr="00BA311D">
        <w:rPr>
          <w:sz w:val="24"/>
          <w:szCs w:val="24"/>
        </w:rPr>
        <w:fldChar w:fldCharType="begin"/>
      </w:r>
      <w:r w:rsidR="00873109" w:rsidRPr="00BA311D">
        <w:rPr>
          <w:sz w:val="24"/>
          <w:szCs w:val="24"/>
        </w:rPr>
        <w:instrText xml:space="preserve"> REF _Ref120899528 \h  \* MERGEFORMAT </w:instrText>
      </w:r>
      <w:r w:rsidR="00873109" w:rsidRPr="00BA311D">
        <w:rPr>
          <w:sz w:val="24"/>
          <w:szCs w:val="24"/>
        </w:rPr>
      </w:r>
      <w:r w:rsidR="00873109" w:rsidRPr="00BA311D">
        <w:rPr>
          <w:sz w:val="24"/>
          <w:szCs w:val="24"/>
        </w:rPr>
        <w:fldChar w:fldCharType="separate"/>
      </w:r>
      <w:r w:rsidR="00D128A0" w:rsidRPr="00BA311D">
        <w:rPr>
          <w:sz w:val="24"/>
          <w:szCs w:val="24"/>
        </w:rPr>
        <w:t xml:space="preserve">Figure </w:t>
      </w:r>
      <w:r w:rsidR="00D128A0" w:rsidRPr="00D128A0">
        <w:rPr>
          <w:noProof/>
          <w:color w:val="0070C0"/>
          <w:sz w:val="24"/>
          <w:szCs w:val="24"/>
        </w:rPr>
        <w:t>41</w:t>
      </w:r>
      <w:r w:rsidR="00873109" w:rsidRPr="00BA311D">
        <w:rPr>
          <w:sz w:val="24"/>
          <w:szCs w:val="24"/>
        </w:rPr>
        <w:fldChar w:fldCharType="end"/>
      </w:r>
      <w:r w:rsidR="00873109" w:rsidRPr="00BA311D">
        <w:rPr>
          <w:sz w:val="24"/>
          <w:szCs w:val="24"/>
        </w:rPr>
        <w:t xml:space="preserve"> a</w:t>
      </w:r>
      <w:r w:rsidRPr="00BA311D">
        <w:rPr>
          <w:sz w:val="24"/>
          <w:szCs w:val="24"/>
        </w:rPr>
        <w:t xml:space="preserve">nd then conductance can be calculated by applying the inverse. </w:t>
      </w:r>
      <w:r w:rsidR="00AB7AF2" w:rsidRPr="00BA311D">
        <w:rPr>
          <w:sz w:val="24"/>
          <w:szCs w:val="24"/>
        </w:rPr>
        <w:t xml:space="preserve">An algorithm on MATLAB was developed to </w:t>
      </w:r>
      <w:r w:rsidR="00AB7AF2" w:rsidRPr="00BA311D">
        <w:rPr>
          <w:sz w:val="24"/>
          <w:szCs w:val="24"/>
        </w:rPr>
        <w:lastRenderedPageBreak/>
        <w:t>determine the incrementing resistance in each voltage range. With the incremental resistance for each voltage range calculated by MATLAB, an equation can be created to determine the skin resistance.</w:t>
      </w:r>
    </w:p>
    <w:p w14:paraId="39570851" w14:textId="65308A8F" w:rsidR="00AB7AF2" w:rsidRPr="00BA311D" w:rsidRDefault="009700A4" w:rsidP="009700A4">
      <w:pPr>
        <w:pStyle w:val="BodyText"/>
        <w:keepNext/>
        <w:spacing w:before="0" w:line="480" w:lineRule="auto"/>
        <w:ind w:left="2160"/>
      </w:pPr>
      <w:r w:rsidRPr="00BA311D">
        <w:t xml:space="preserve">      </w:t>
      </w:r>
      <w:r w:rsidR="00AB7AF2" w:rsidRPr="00BA311D">
        <w:rPr>
          <w:noProof/>
        </w:rPr>
        <w:drawing>
          <wp:inline distT="0" distB="0" distL="0" distR="0" wp14:anchorId="6757EEFA" wp14:editId="3377D38C">
            <wp:extent cx="2676899" cy="2800741"/>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6899" cy="2800741"/>
                    </a:xfrm>
                    <a:prstGeom prst="rect">
                      <a:avLst/>
                    </a:prstGeom>
                  </pic:spPr>
                </pic:pic>
              </a:graphicData>
            </a:graphic>
          </wp:inline>
        </w:drawing>
      </w:r>
    </w:p>
    <w:p w14:paraId="24CD7650" w14:textId="0BC155A6" w:rsidR="00AB7AF2" w:rsidRPr="00BA311D" w:rsidRDefault="00AB7AF2" w:rsidP="00AB7AF2">
      <w:pPr>
        <w:pStyle w:val="Caption"/>
        <w:jc w:val="center"/>
        <w:rPr>
          <w:sz w:val="24"/>
          <w:szCs w:val="24"/>
        </w:rPr>
      </w:pPr>
      <w:bookmarkStart w:id="1478" w:name="_Ref120899528"/>
      <w:bookmarkStart w:id="1479" w:name="_Toc120907457"/>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41</w:t>
      </w:r>
      <w:r w:rsidRPr="00BA311D">
        <w:rPr>
          <w:noProof/>
          <w:sz w:val="24"/>
          <w:szCs w:val="24"/>
        </w:rPr>
        <w:fldChar w:fldCharType="end"/>
      </w:r>
      <w:bookmarkEnd w:id="1478"/>
      <w:r w:rsidRPr="00BA311D">
        <w:rPr>
          <w:sz w:val="24"/>
          <w:szCs w:val="24"/>
        </w:rPr>
        <w:t>. GSR Voltage and Resistance Table</w:t>
      </w:r>
      <w:bookmarkEnd w:id="1479"/>
    </w:p>
    <w:p w14:paraId="35CD213C" w14:textId="65259CE7" w:rsidR="00F1572C" w:rsidRPr="00BA311D" w:rsidRDefault="00AB7AF2" w:rsidP="00AB7AF2">
      <w:pPr>
        <w:spacing w:line="480" w:lineRule="auto"/>
        <w:ind w:left="792" w:right="864"/>
        <w:jc w:val="both"/>
        <w:rPr>
          <w:sz w:val="24"/>
          <w:szCs w:val="24"/>
        </w:rPr>
      </w:pPr>
      <w:r w:rsidRPr="00BA311D">
        <w:rPr>
          <w:sz w:val="24"/>
          <w:szCs w:val="24"/>
        </w:rPr>
        <w:t xml:space="preserve">     </w:t>
      </w:r>
      <w:r w:rsidR="00642F7E" w:rsidRPr="00BA311D">
        <w:rPr>
          <w:sz w:val="24"/>
          <w:szCs w:val="24"/>
        </w:rPr>
        <w:t>Two methods for testing were used such as validating the GSR measurement with table and using an external reference sensor.</w:t>
      </w:r>
      <w:r w:rsidR="00A954DA" w:rsidRPr="00BA311D">
        <w:rPr>
          <w:sz w:val="24"/>
          <w:szCs w:val="24"/>
        </w:rPr>
        <w:t xml:space="preserve"> The external reference sensor is a GSR logger sensor made by Neulog </w:t>
      </w:r>
      <w:r w:rsidR="00A954DA" w:rsidRPr="00BA311D">
        <w:rPr>
          <w:rStyle w:val="EndnoteReference"/>
          <w:spacing w:val="-4"/>
          <w:szCs w:val="24"/>
        </w:rPr>
        <w:t>[</w:t>
      </w:r>
      <w:r w:rsidR="00A954DA" w:rsidRPr="00BA311D">
        <w:rPr>
          <w:rStyle w:val="EndnoteReference"/>
          <w:spacing w:val="-4"/>
          <w:szCs w:val="24"/>
        </w:rPr>
        <w:endnoteReference w:id="42"/>
      </w:r>
      <w:r w:rsidR="00A954DA" w:rsidRPr="00BA311D">
        <w:rPr>
          <w:rStyle w:val="EndnoteReference"/>
          <w:spacing w:val="-4"/>
          <w:szCs w:val="24"/>
        </w:rPr>
        <w:t>]</w:t>
      </w:r>
      <w:r w:rsidR="00A954DA" w:rsidRPr="00BA311D">
        <w:rPr>
          <w:sz w:val="24"/>
          <w:szCs w:val="24"/>
        </w:rPr>
        <w:t>.</w:t>
      </w:r>
      <w:r w:rsidR="00B6555E" w:rsidRPr="00BA311D">
        <w:rPr>
          <w:sz w:val="24"/>
          <w:szCs w:val="24"/>
        </w:rPr>
        <w:t xml:space="preserve"> By using the </w:t>
      </w:r>
      <w:r w:rsidRPr="00BA311D">
        <w:rPr>
          <w:sz w:val="24"/>
          <w:szCs w:val="24"/>
        </w:rPr>
        <w:t>table method, results are as expected since the algorithm uses the table to perform calculation. However, when using the Neulog reference sensor, the GSR algorithm and Neulog datalogger program have different results.</w:t>
      </w:r>
    </w:p>
    <w:p w14:paraId="3129A180" w14:textId="2E5EC928" w:rsidR="00B81618" w:rsidRPr="00BA311D" w:rsidRDefault="00F1572C" w:rsidP="00F1572C">
      <w:pPr>
        <w:spacing w:line="480" w:lineRule="auto"/>
        <w:ind w:left="792" w:right="864"/>
        <w:jc w:val="both"/>
        <w:rPr>
          <w:sz w:val="24"/>
          <w:szCs w:val="24"/>
        </w:rPr>
      </w:pPr>
      <w:r w:rsidRPr="00BA311D">
        <w:rPr>
          <w:sz w:val="24"/>
          <w:szCs w:val="24"/>
        </w:rPr>
        <w:t xml:space="preserve">     </w:t>
      </w:r>
      <w:r w:rsidRPr="00BA311D">
        <w:rPr>
          <w:sz w:val="24"/>
          <w:szCs w:val="24"/>
        </w:rPr>
        <w:fldChar w:fldCharType="begin"/>
      </w:r>
      <w:r w:rsidRPr="00BA311D">
        <w:rPr>
          <w:sz w:val="24"/>
          <w:szCs w:val="24"/>
        </w:rPr>
        <w:instrText xml:space="preserve"> REF _Ref120891886 \h  \* MERGEFORMAT </w:instrText>
      </w:r>
      <w:r w:rsidRPr="00BA311D">
        <w:rPr>
          <w:sz w:val="24"/>
          <w:szCs w:val="24"/>
        </w:rPr>
      </w:r>
      <w:r w:rsidRPr="00BA311D">
        <w:rPr>
          <w:sz w:val="24"/>
          <w:szCs w:val="24"/>
        </w:rPr>
        <w:fldChar w:fldCharType="separate"/>
      </w:r>
      <w:r w:rsidR="00D128A0" w:rsidRPr="00BA311D">
        <w:rPr>
          <w:sz w:val="24"/>
          <w:szCs w:val="24"/>
        </w:rPr>
        <w:t xml:space="preserve">Figure </w:t>
      </w:r>
      <w:r w:rsidR="00D128A0" w:rsidRPr="00D128A0">
        <w:rPr>
          <w:noProof/>
          <w:color w:val="0070C0"/>
          <w:sz w:val="24"/>
          <w:szCs w:val="24"/>
        </w:rPr>
        <w:t>42</w:t>
      </w:r>
      <w:r w:rsidRPr="00BA311D">
        <w:rPr>
          <w:sz w:val="24"/>
          <w:szCs w:val="24"/>
        </w:rPr>
        <w:fldChar w:fldCharType="end"/>
      </w:r>
      <w:r w:rsidRPr="00BA311D">
        <w:rPr>
          <w:sz w:val="24"/>
          <w:szCs w:val="24"/>
        </w:rPr>
        <w:t xml:space="preserve"> illustrates the results from the GSR algorithm in comparison to the Neulog datalogger. From testing, the GSR algorithm was always about 5-10 times greater than the Neulog datalogger results. Wi</w:t>
      </w:r>
      <w:r w:rsidR="00AB7AF2" w:rsidRPr="00BA311D">
        <w:rPr>
          <w:sz w:val="24"/>
          <w:szCs w:val="24"/>
        </w:rPr>
        <w:t xml:space="preserve">th the given time, I was not able to determine why the results are much different. One speculation is that the potentiometer from the GSR sensor is damaged. Reading the online user guide </w:t>
      </w:r>
      <w:r w:rsidR="00AB7AF2" w:rsidRPr="00BA311D">
        <w:rPr>
          <w:sz w:val="24"/>
          <w:szCs w:val="24"/>
        </w:rPr>
        <w:lastRenderedPageBreak/>
        <w:t xml:space="preserve">from </w:t>
      </w:r>
      <w:proofErr w:type="spellStart"/>
      <w:r w:rsidR="00AB7AF2" w:rsidRPr="00BA311D">
        <w:rPr>
          <w:sz w:val="24"/>
          <w:szCs w:val="24"/>
        </w:rPr>
        <w:t>seeed</w:t>
      </w:r>
      <w:proofErr w:type="spellEnd"/>
      <w:r w:rsidR="00AB7AF2" w:rsidRPr="00BA311D">
        <w:rPr>
          <w:sz w:val="24"/>
          <w:szCs w:val="24"/>
        </w:rPr>
        <w:t xml:space="preserve"> studio</w:t>
      </w:r>
      <w:r w:rsidRPr="00BA311D">
        <w:rPr>
          <w:sz w:val="24"/>
          <w:szCs w:val="24"/>
        </w:rPr>
        <w:t xml:space="preserve"> </w:t>
      </w:r>
      <w:r w:rsidRPr="00BA311D">
        <w:rPr>
          <w:rStyle w:val="EndnoteReference"/>
          <w:spacing w:val="-4"/>
          <w:szCs w:val="24"/>
        </w:rPr>
        <w:t>[</w:t>
      </w:r>
      <w:r w:rsidRPr="00BA311D">
        <w:rPr>
          <w:rStyle w:val="EndnoteReference"/>
          <w:spacing w:val="-4"/>
          <w:szCs w:val="24"/>
        </w:rPr>
        <w:endnoteReference w:id="43"/>
      </w:r>
      <w:r w:rsidRPr="00BA311D">
        <w:rPr>
          <w:rStyle w:val="EndnoteReference"/>
          <w:spacing w:val="-4"/>
          <w:szCs w:val="24"/>
        </w:rPr>
        <w:t>]</w:t>
      </w:r>
      <w:r w:rsidRPr="00BA311D">
        <w:rPr>
          <w:sz w:val="24"/>
          <w:szCs w:val="24"/>
        </w:rPr>
        <w:t>, the onboard resistor needs to be calibrated to a set a value but when calibrating, the ADC range gets skipped.</w:t>
      </w:r>
      <w:r w:rsidR="00AB7AF2" w:rsidRPr="00BA311D">
        <w:rPr>
          <w:sz w:val="24"/>
          <w:szCs w:val="24"/>
        </w:rPr>
        <w:t xml:space="preserve"> </w:t>
      </w:r>
      <w:r w:rsidRPr="00BA311D">
        <w:rPr>
          <w:sz w:val="24"/>
          <w:szCs w:val="24"/>
        </w:rPr>
        <w:t xml:space="preserve">Therefore, I adjusted </w:t>
      </w:r>
      <w:r w:rsidR="00D171F5" w:rsidRPr="00BA311D">
        <w:rPr>
          <w:sz w:val="24"/>
          <w:szCs w:val="24"/>
        </w:rPr>
        <w:t>the resistor to the closest value but even then, results are different.</w:t>
      </w:r>
    </w:p>
    <w:p w14:paraId="20637D5A" w14:textId="0ED1D6EB" w:rsidR="008B6C08" w:rsidRPr="00BA311D" w:rsidRDefault="00EA27E8" w:rsidP="00DD5323">
      <w:pPr>
        <w:pStyle w:val="BodyText"/>
        <w:keepNext/>
        <w:spacing w:before="0" w:after="14" w:line="480" w:lineRule="auto"/>
        <w:ind w:right="845"/>
      </w:pPr>
      <w:r w:rsidRPr="00BA311D">
        <w:rPr>
          <w:noProof/>
        </w:rPr>
        <w:drawing>
          <wp:inline distT="0" distB="0" distL="0" distR="0" wp14:anchorId="1E562CFD" wp14:editId="63C78E69">
            <wp:extent cx="5943600" cy="5943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20A4EB" w14:textId="3C916DF9" w:rsidR="008B6C08" w:rsidRPr="00BA311D" w:rsidRDefault="008B6C08" w:rsidP="00382FC9">
      <w:pPr>
        <w:pStyle w:val="Caption"/>
        <w:jc w:val="center"/>
        <w:rPr>
          <w:sz w:val="24"/>
          <w:szCs w:val="24"/>
        </w:rPr>
      </w:pPr>
      <w:bookmarkStart w:id="1480" w:name="_Ref120891886"/>
      <w:bookmarkStart w:id="1481" w:name="_Toc120907458"/>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42</w:t>
      </w:r>
      <w:r w:rsidRPr="00BA311D">
        <w:rPr>
          <w:sz w:val="24"/>
          <w:szCs w:val="24"/>
        </w:rPr>
        <w:fldChar w:fldCharType="end"/>
      </w:r>
      <w:bookmarkEnd w:id="1480"/>
      <w:r w:rsidRPr="00BA311D">
        <w:rPr>
          <w:sz w:val="24"/>
          <w:szCs w:val="24"/>
        </w:rPr>
        <w:t>. GSR Sensor Results</w:t>
      </w:r>
      <w:bookmarkEnd w:id="1481"/>
    </w:p>
    <w:p w14:paraId="69CE2957" w14:textId="2514D243" w:rsidR="00844CFE" w:rsidRPr="00BA311D" w:rsidRDefault="00844CFE" w:rsidP="00844CFE">
      <w:pPr>
        <w:rPr>
          <w:sz w:val="24"/>
          <w:szCs w:val="24"/>
        </w:rPr>
      </w:pPr>
    </w:p>
    <w:p w14:paraId="2AD31E25" w14:textId="1E80071C" w:rsidR="00844CFE" w:rsidRPr="00BA311D" w:rsidRDefault="00844CFE" w:rsidP="00844CFE">
      <w:pPr>
        <w:rPr>
          <w:sz w:val="24"/>
          <w:szCs w:val="24"/>
        </w:rPr>
      </w:pPr>
    </w:p>
    <w:p w14:paraId="309D89AA" w14:textId="750405C6" w:rsidR="00844CFE" w:rsidRPr="00BA311D" w:rsidRDefault="00844CFE" w:rsidP="00844CFE">
      <w:pPr>
        <w:rPr>
          <w:sz w:val="24"/>
          <w:szCs w:val="24"/>
        </w:rPr>
      </w:pPr>
    </w:p>
    <w:p w14:paraId="365E7C9C" w14:textId="77777777" w:rsidR="00844CFE" w:rsidRPr="00BA311D" w:rsidRDefault="00844CFE" w:rsidP="00844CFE">
      <w:pPr>
        <w:rPr>
          <w:sz w:val="24"/>
          <w:szCs w:val="24"/>
        </w:rPr>
      </w:pPr>
    </w:p>
    <w:p w14:paraId="43F25F52" w14:textId="7030E3AC" w:rsidR="001A6DE1" w:rsidRPr="00BA311D" w:rsidRDefault="001A6DE1" w:rsidP="001A6DE1">
      <w:pPr>
        <w:pStyle w:val="Heading1"/>
        <w:numPr>
          <w:ilvl w:val="1"/>
          <w:numId w:val="2"/>
        </w:numPr>
        <w:tabs>
          <w:tab w:val="left" w:pos="1323"/>
        </w:tabs>
        <w:spacing w:before="0"/>
        <w:ind w:left="1080"/>
      </w:pPr>
      <w:bookmarkStart w:id="1482" w:name="_Toc120907388"/>
      <w:r w:rsidRPr="00BA311D">
        <w:lastRenderedPageBreak/>
        <w:t>Testing Temperature</w:t>
      </w:r>
      <w:bookmarkEnd w:id="1482"/>
    </w:p>
    <w:p w14:paraId="3CE21670" w14:textId="77777777" w:rsidR="0022160F" w:rsidRPr="00BA311D" w:rsidRDefault="0022160F" w:rsidP="001A6DE1">
      <w:pPr>
        <w:pStyle w:val="Heading1"/>
        <w:tabs>
          <w:tab w:val="left" w:pos="1323"/>
        </w:tabs>
        <w:spacing w:before="0"/>
        <w:ind w:left="0" w:firstLine="0"/>
      </w:pPr>
    </w:p>
    <w:p w14:paraId="6856EE50" w14:textId="6343EDA6" w:rsidR="001A6DE1" w:rsidRPr="00BA311D" w:rsidRDefault="000F4AC7" w:rsidP="000F4AC7">
      <w:pPr>
        <w:pStyle w:val="BodyText"/>
        <w:spacing w:before="0" w:line="480" w:lineRule="auto"/>
        <w:ind w:left="720" w:right="864"/>
        <w:jc w:val="both"/>
      </w:pPr>
      <w:r w:rsidRPr="00BA311D">
        <w:t xml:space="preserve">     </w:t>
      </w:r>
      <w:r w:rsidR="00713044" w:rsidRPr="00BA311D">
        <w:t>A</w:t>
      </w:r>
      <w:r w:rsidRPr="00BA311D">
        <w:t xml:space="preserve"> non-contact thermometer was used as an</w:t>
      </w:r>
      <w:r w:rsidR="00713044" w:rsidRPr="00BA311D">
        <w:t xml:space="preserve"> external reference sensor to verify the temperature measurements. </w:t>
      </w:r>
      <w:r w:rsidR="00CC2B0B" w:rsidRPr="00BA311D">
        <w:fldChar w:fldCharType="begin"/>
      </w:r>
      <w:r w:rsidR="00CC2B0B" w:rsidRPr="00BA311D">
        <w:instrText xml:space="preserve"> REF _Ref120781122 \h  \* MERGEFORMAT </w:instrText>
      </w:r>
      <w:r w:rsidR="00CC2B0B" w:rsidRPr="00BA311D">
        <w:fldChar w:fldCharType="separate"/>
      </w:r>
      <w:r w:rsidR="00D128A0" w:rsidRPr="00BA311D">
        <w:t xml:space="preserve">Figure </w:t>
      </w:r>
      <w:r w:rsidR="00D128A0" w:rsidRPr="00D128A0">
        <w:rPr>
          <w:noProof/>
          <w:color w:val="0070C0"/>
        </w:rPr>
        <w:t>43</w:t>
      </w:r>
      <w:r w:rsidR="00CC2B0B" w:rsidRPr="00BA311D">
        <w:fldChar w:fldCharType="end"/>
      </w:r>
      <w:r w:rsidR="00CC2B0B" w:rsidRPr="00BA311D">
        <w:t xml:space="preserve">,  </w:t>
      </w:r>
      <w:r w:rsidR="00CC2B0B" w:rsidRPr="00BA311D">
        <w:fldChar w:fldCharType="begin"/>
      </w:r>
      <w:r w:rsidR="00CC2B0B" w:rsidRPr="00BA311D">
        <w:instrText xml:space="preserve"> REF _Ref120781123 \h  \* MERGEFORMAT </w:instrText>
      </w:r>
      <w:r w:rsidR="00CC2B0B" w:rsidRPr="00BA311D">
        <w:fldChar w:fldCharType="separate"/>
      </w:r>
      <w:r w:rsidR="00D128A0" w:rsidRPr="00BA311D">
        <w:t xml:space="preserve">Figure </w:t>
      </w:r>
      <w:r w:rsidR="00D128A0" w:rsidRPr="00D128A0">
        <w:rPr>
          <w:noProof/>
          <w:color w:val="0070C0"/>
        </w:rPr>
        <w:t>44</w:t>
      </w:r>
      <w:r w:rsidR="00CC2B0B" w:rsidRPr="00BA311D">
        <w:fldChar w:fldCharType="end"/>
      </w:r>
      <w:r w:rsidR="00CC2B0B" w:rsidRPr="00BA311D">
        <w:t xml:space="preserve">, and </w:t>
      </w:r>
      <w:r w:rsidR="00CC2B0B" w:rsidRPr="00BA311D">
        <w:fldChar w:fldCharType="begin"/>
      </w:r>
      <w:r w:rsidR="00CC2B0B" w:rsidRPr="00BA311D">
        <w:instrText xml:space="preserve"> REF _Ref120781124 \h  \* MERGEFORMAT </w:instrText>
      </w:r>
      <w:r w:rsidR="00CC2B0B" w:rsidRPr="00BA311D">
        <w:fldChar w:fldCharType="separate"/>
      </w:r>
      <w:r w:rsidR="00D128A0" w:rsidRPr="00BA311D">
        <w:t xml:space="preserve">Figure </w:t>
      </w:r>
      <w:r w:rsidR="00D128A0" w:rsidRPr="00D128A0">
        <w:rPr>
          <w:noProof/>
          <w:color w:val="0070C0"/>
        </w:rPr>
        <w:t>45</w:t>
      </w:r>
      <w:r w:rsidR="00CC2B0B" w:rsidRPr="00BA311D">
        <w:fldChar w:fldCharType="end"/>
      </w:r>
      <w:r w:rsidR="00CC2B0B" w:rsidRPr="00BA311D">
        <w:t xml:space="preserve"> illustrate the different scenarios tested on t</w:t>
      </w:r>
      <w:r w:rsidR="00713044" w:rsidRPr="00BA311D">
        <w:t>he Pmod T</w:t>
      </w:r>
      <w:r w:rsidR="00CC2B0B" w:rsidRPr="00BA311D">
        <w:t>C1</w:t>
      </w:r>
      <w:r w:rsidR="00713044" w:rsidRPr="00BA311D">
        <w:t xml:space="preserve"> such as </w:t>
      </w:r>
      <w:r w:rsidR="00CC2B0B" w:rsidRPr="00BA311D">
        <w:t>ambient</w:t>
      </w:r>
      <w:r w:rsidR="00713044" w:rsidRPr="00BA311D">
        <w:t xml:space="preserve">, </w:t>
      </w:r>
      <w:r w:rsidR="00CC2B0B" w:rsidRPr="00BA311D">
        <w:t>warm</w:t>
      </w:r>
      <w:r w:rsidR="000838FE" w:rsidRPr="00BA311D">
        <w:t>,</w:t>
      </w:r>
      <w:r w:rsidR="00713044" w:rsidRPr="00BA311D">
        <w:t xml:space="preserve"> and cold </w:t>
      </w:r>
      <w:r w:rsidR="0048040B" w:rsidRPr="00BA311D">
        <w:t>environments</w:t>
      </w:r>
      <w:r w:rsidR="00713044" w:rsidRPr="00BA311D">
        <w:t xml:space="preserve">. </w:t>
      </w:r>
      <w:r w:rsidR="0048040B" w:rsidRPr="00BA311D">
        <w:t xml:space="preserve">For testing warm, </w:t>
      </w:r>
      <w:r w:rsidR="00CF7E86" w:rsidRPr="00BA311D">
        <w:t xml:space="preserve">I was holding </w:t>
      </w:r>
      <w:r w:rsidR="0048040B" w:rsidRPr="00BA311D">
        <w:t>the sensor</w:t>
      </w:r>
      <w:r w:rsidR="00CF7E86" w:rsidRPr="00BA311D">
        <w:t xml:space="preserve"> since I was indoor and am relatively warm</w:t>
      </w:r>
      <w:r w:rsidR="001A6DE1" w:rsidRPr="00BA311D">
        <w:t>,</w:t>
      </w:r>
      <w:r w:rsidR="0048040B" w:rsidRPr="00BA311D">
        <w:t xml:space="preserve"> </w:t>
      </w:r>
      <w:r w:rsidR="00180A81" w:rsidRPr="00BA311D">
        <w:t xml:space="preserve">while testing for cold required </w:t>
      </w:r>
      <w:r w:rsidR="00CF7E86" w:rsidRPr="00BA311D">
        <w:t>a</w:t>
      </w:r>
      <w:r w:rsidR="00180A81" w:rsidRPr="00BA311D">
        <w:t xml:space="preserve"> small Ziploc</w:t>
      </w:r>
      <w:r w:rsidR="00CF7E86" w:rsidRPr="00BA311D">
        <w:t xml:space="preserve"> bag with lots</w:t>
      </w:r>
      <w:r w:rsidR="00180A81" w:rsidRPr="00BA311D">
        <w:t xml:space="preserve"> </w:t>
      </w:r>
      <w:r w:rsidR="00CF7E86" w:rsidRPr="00BA311D">
        <w:t xml:space="preserve">of </w:t>
      </w:r>
      <w:r w:rsidR="00180A81" w:rsidRPr="00BA311D">
        <w:t>ice. The ambient environment is simply the room temperature. In all scenarios, the temperature adjusted appropriately</w:t>
      </w:r>
      <w:r w:rsidR="003C3568" w:rsidRPr="00BA311D">
        <w:t xml:space="preserve">, </w:t>
      </w:r>
      <w:r w:rsidR="00180A81" w:rsidRPr="00BA311D">
        <w:t>and output was nearly identical to thermometer measurement.</w:t>
      </w:r>
    </w:p>
    <w:p w14:paraId="76AF58B7" w14:textId="7A8CF6F5" w:rsidR="008B6C08" w:rsidRPr="00BA311D" w:rsidRDefault="00B32F54" w:rsidP="008B6C08">
      <w:pPr>
        <w:pStyle w:val="BodyText"/>
        <w:keepNext/>
        <w:spacing w:before="0" w:after="14" w:line="480" w:lineRule="auto"/>
        <w:ind w:right="845"/>
        <w:jc w:val="center"/>
      </w:pPr>
      <w:r w:rsidRPr="00BA311D">
        <w:rPr>
          <w:noProof/>
        </w:rPr>
        <w:lastRenderedPageBreak/>
        <w:drawing>
          <wp:inline distT="0" distB="0" distL="0" distR="0" wp14:anchorId="2063D07D" wp14:editId="6646DE35">
            <wp:extent cx="5943600" cy="59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B2320" w14:textId="29886EDA" w:rsidR="008B6C08" w:rsidRPr="00BA311D" w:rsidRDefault="008B6C08" w:rsidP="001B32B6">
      <w:pPr>
        <w:pStyle w:val="Caption"/>
        <w:jc w:val="center"/>
        <w:rPr>
          <w:sz w:val="24"/>
          <w:szCs w:val="24"/>
        </w:rPr>
      </w:pPr>
      <w:bookmarkStart w:id="1483" w:name="_Ref120781122"/>
      <w:bookmarkStart w:id="1484" w:name="_Toc120907459"/>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43</w:t>
      </w:r>
      <w:r w:rsidRPr="00BA311D">
        <w:rPr>
          <w:sz w:val="24"/>
          <w:szCs w:val="24"/>
        </w:rPr>
        <w:fldChar w:fldCharType="end"/>
      </w:r>
      <w:bookmarkEnd w:id="1483"/>
      <w:r w:rsidRPr="00BA311D">
        <w:rPr>
          <w:sz w:val="24"/>
          <w:szCs w:val="24"/>
        </w:rPr>
        <w:t>. Temperature Sensor Results</w:t>
      </w:r>
      <w:r w:rsidR="00B32F54" w:rsidRPr="00BA311D">
        <w:rPr>
          <w:sz w:val="24"/>
          <w:szCs w:val="24"/>
        </w:rPr>
        <w:t xml:space="preserve"> (Ambient Temp.)</w:t>
      </w:r>
      <w:bookmarkEnd w:id="1484"/>
    </w:p>
    <w:p w14:paraId="7414C4B5" w14:textId="4C3FB3D1" w:rsidR="00B32F54" w:rsidRPr="00BA311D" w:rsidRDefault="00B32F54" w:rsidP="00B32F54">
      <w:pPr>
        <w:pStyle w:val="BodyText"/>
        <w:keepNext/>
        <w:spacing w:before="0" w:after="14" w:line="480" w:lineRule="auto"/>
        <w:ind w:right="845"/>
        <w:jc w:val="center"/>
      </w:pPr>
      <w:r w:rsidRPr="00BA311D">
        <w:rPr>
          <w:noProof/>
        </w:rPr>
        <w:lastRenderedPageBreak/>
        <w:drawing>
          <wp:inline distT="0" distB="0" distL="0" distR="0" wp14:anchorId="47C1E22F" wp14:editId="36AA4C7F">
            <wp:extent cx="5943600" cy="594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DBCEE75" w14:textId="11FD37D2" w:rsidR="00B32F54" w:rsidRPr="00BA311D" w:rsidRDefault="00B32F54" w:rsidP="00D171F5">
      <w:pPr>
        <w:pStyle w:val="Caption"/>
        <w:jc w:val="center"/>
        <w:rPr>
          <w:sz w:val="24"/>
          <w:szCs w:val="24"/>
        </w:rPr>
      </w:pPr>
      <w:bookmarkStart w:id="1485" w:name="_Ref120781123"/>
      <w:bookmarkStart w:id="1486" w:name="_Toc120907460"/>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44</w:t>
      </w:r>
      <w:r w:rsidRPr="00BA311D">
        <w:rPr>
          <w:sz w:val="24"/>
          <w:szCs w:val="24"/>
        </w:rPr>
        <w:fldChar w:fldCharType="end"/>
      </w:r>
      <w:bookmarkEnd w:id="1485"/>
      <w:r w:rsidRPr="00BA311D">
        <w:rPr>
          <w:sz w:val="24"/>
          <w:szCs w:val="24"/>
        </w:rPr>
        <w:t>. Temperature Sensor Results (Body Temp.)</w:t>
      </w:r>
      <w:bookmarkEnd w:id="1486"/>
    </w:p>
    <w:p w14:paraId="66CB7EB3" w14:textId="29465502" w:rsidR="00B32F54" w:rsidRPr="00BA311D" w:rsidRDefault="00B32F54" w:rsidP="00B32F54">
      <w:pPr>
        <w:pStyle w:val="BodyText"/>
        <w:keepNext/>
        <w:spacing w:before="0" w:after="14" w:line="480" w:lineRule="auto"/>
        <w:ind w:right="845"/>
        <w:jc w:val="center"/>
      </w:pPr>
      <w:r w:rsidRPr="00BA311D">
        <w:rPr>
          <w:noProof/>
        </w:rPr>
        <w:lastRenderedPageBreak/>
        <w:drawing>
          <wp:inline distT="0" distB="0" distL="0" distR="0" wp14:anchorId="1488FDEA" wp14:editId="3D967378">
            <wp:extent cx="5943600" cy="5943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EB0650F" w14:textId="723AEE90" w:rsidR="00B32F54" w:rsidRPr="00BA311D" w:rsidRDefault="00B32F54" w:rsidP="004E7F3F">
      <w:pPr>
        <w:pStyle w:val="Caption"/>
        <w:jc w:val="center"/>
        <w:rPr>
          <w:sz w:val="24"/>
          <w:szCs w:val="24"/>
        </w:rPr>
      </w:pPr>
      <w:bookmarkStart w:id="1487" w:name="_Ref120781124"/>
      <w:bookmarkStart w:id="1488" w:name="_Toc120907461"/>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45</w:t>
      </w:r>
      <w:r w:rsidRPr="00BA311D">
        <w:rPr>
          <w:sz w:val="24"/>
          <w:szCs w:val="24"/>
        </w:rPr>
        <w:fldChar w:fldCharType="end"/>
      </w:r>
      <w:bookmarkEnd w:id="1487"/>
      <w:r w:rsidRPr="00BA311D">
        <w:rPr>
          <w:sz w:val="24"/>
          <w:szCs w:val="24"/>
        </w:rPr>
        <w:t>. Temperature Sensor Results (Cold Temp.)</w:t>
      </w:r>
      <w:bookmarkEnd w:id="1488"/>
    </w:p>
    <w:p w14:paraId="3EAB41E0" w14:textId="4B0AF123" w:rsidR="00844CFE" w:rsidRPr="00BA311D" w:rsidRDefault="00844CFE" w:rsidP="00844CFE">
      <w:pPr>
        <w:rPr>
          <w:sz w:val="24"/>
          <w:szCs w:val="24"/>
        </w:rPr>
      </w:pPr>
    </w:p>
    <w:p w14:paraId="7DD19F7B" w14:textId="2583E6E6" w:rsidR="00844CFE" w:rsidRPr="00BA311D" w:rsidRDefault="00844CFE" w:rsidP="00844CFE">
      <w:pPr>
        <w:rPr>
          <w:sz w:val="24"/>
          <w:szCs w:val="24"/>
        </w:rPr>
      </w:pPr>
    </w:p>
    <w:p w14:paraId="503DBE80" w14:textId="724AF7B5" w:rsidR="00844CFE" w:rsidRPr="00BA311D" w:rsidRDefault="00844CFE" w:rsidP="00844CFE">
      <w:pPr>
        <w:rPr>
          <w:sz w:val="24"/>
          <w:szCs w:val="24"/>
        </w:rPr>
      </w:pPr>
    </w:p>
    <w:p w14:paraId="410DBFE8" w14:textId="1860A4F8" w:rsidR="00844CFE" w:rsidRPr="00BA311D" w:rsidRDefault="00844CFE" w:rsidP="00844CFE">
      <w:pPr>
        <w:rPr>
          <w:sz w:val="24"/>
          <w:szCs w:val="24"/>
        </w:rPr>
      </w:pPr>
    </w:p>
    <w:p w14:paraId="4EA58FEA" w14:textId="4B336592" w:rsidR="00844CFE" w:rsidRPr="00BA311D" w:rsidRDefault="00844CFE" w:rsidP="00844CFE">
      <w:pPr>
        <w:rPr>
          <w:sz w:val="24"/>
          <w:szCs w:val="24"/>
        </w:rPr>
      </w:pPr>
    </w:p>
    <w:p w14:paraId="0DCC7D57" w14:textId="465B1E64" w:rsidR="00844CFE" w:rsidRPr="00BA311D" w:rsidRDefault="00844CFE" w:rsidP="00844CFE">
      <w:pPr>
        <w:rPr>
          <w:sz w:val="24"/>
          <w:szCs w:val="24"/>
        </w:rPr>
      </w:pPr>
    </w:p>
    <w:p w14:paraId="30A9AD1C" w14:textId="690587AF" w:rsidR="00844CFE" w:rsidRPr="00BA311D" w:rsidRDefault="00844CFE" w:rsidP="00844CFE">
      <w:pPr>
        <w:rPr>
          <w:sz w:val="24"/>
          <w:szCs w:val="24"/>
        </w:rPr>
      </w:pPr>
    </w:p>
    <w:p w14:paraId="143321A4" w14:textId="2A3465AA" w:rsidR="00844CFE" w:rsidRPr="00BA311D" w:rsidRDefault="00844CFE" w:rsidP="00844CFE">
      <w:pPr>
        <w:rPr>
          <w:sz w:val="24"/>
          <w:szCs w:val="24"/>
        </w:rPr>
      </w:pPr>
    </w:p>
    <w:p w14:paraId="372CE521" w14:textId="228D456E" w:rsidR="00844CFE" w:rsidRPr="00BA311D" w:rsidRDefault="00844CFE" w:rsidP="00844CFE">
      <w:pPr>
        <w:rPr>
          <w:sz w:val="24"/>
          <w:szCs w:val="24"/>
        </w:rPr>
      </w:pPr>
    </w:p>
    <w:p w14:paraId="20AD47A2" w14:textId="6CD51140" w:rsidR="00844CFE" w:rsidRPr="00BA311D" w:rsidRDefault="00844CFE" w:rsidP="00844CFE">
      <w:pPr>
        <w:rPr>
          <w:sz w:val="24"/>
          <w:szCs w:val="24"/>
        </w:rPr>
      </w:pPr>
    </w:p>
    <w:p w14:paraId="4503BD8F" w14:textId="77777777" w:rsidR="00844CFE" w:rsidRPr="00BA311D" w:rsidRDefault="00844CFE" w:rsidP="00844CFE">
      <w:pPr>
        <w:rPr>
          <w:sz w:val="24"/>
          <w:szCs w:val="24"/>
        </w:rPr>
      </w:pPr>
    </w:p>
    <w:p w14:paraId="5DCA2D00" w14:textId="4C9A1C69" w:rsidR="001A6DE1" w:rsidRPr="00BA311D" w:rsidRDefault="001A6DE1" w:rsidP="001A6DE1">
      <w:pPr>
        <w:pStyle w:val="Heading1"/>
        <w:numPr>
          <w:ilvl w:val="1"/>
          <w:numId w:val="2"/>
        </w:numPr>
        <w:tabs>
          <w:tab w:val="left" w:pos="1323"/>
        </w:tabs>
        <w:spacing w:before="0"/>
        <w:ind w:left="1080"/>
      </w:pPr>
      <w:bookmarkStart w:id="1489" w:name="_Toc120907389"/>
      <w:r w:rsidRPr="00BA311D">
        <w:t>Testing OLED Display</w:t>
      </w:r>
      <w:bookmarkEnd w:id="1489"/>
    </w:p>
    <w:p w14:paraId="64B06E17" w14:textId="77777777" w:rsidR="00BF47D0" w:rsidRPr="00BA311D" w:rsidRDefault="00BF47D0" w:rsidP="001A6DE1">
      <w:pPr>
        <w:pStyle w:val="BodyText"/>
        <w:spacing w:before="0"/>
        <w:rPr>
          <w:spacing w:val="-2"/>
        </w:rPr>
      </w:pPr>
    </w:p>
    <w:p w14:paraId="42F08786" w14:textId="5176F227" w:rsidR="00BF47D0" w:rsidRPr="00BA311D" w:rsidRDefault="00013854" w:rsidP="00D7125F">
      <w:pPr>
        <w:pStyle w:val="BodyText"/>
        <w:spacing w:before="0" w:line="480" w:lineRule="auto"/>
        <w:ind w:left="792" w:right="864" w:firstLine="288"/>
        <w:jc w:val="both"/>
        <w:rPr>
          <w:color w:val="0070C0"/>
          <w:u w:val="single"/>
        </w:rPr>
      </w:pPr>
      <w:r>
        <w:fldChar w:fldCharType="begin"/>
      </w:r>
      <w:r>
        <w:instrText xml:space="preserve"> REF _Ref120907521 \h </w:instrText>
      </w:r>
      <w:r>
        <w:fldChar w:fldCharType="separate"/>
      </w:r>
      <w:r w:rsidR="00D128A0" w:rsidRPr="00BA311D">
        <w:t xml:space="preserve">Figure </w:t>
      </w:r>
      <w:r w:rsidR="00D128A0">
        <w:rPr>
          <w:noProof/>
        </w:rPr>
        <w:t>46</w:t>
      </w:r>
      <w:r>
        <w:fldChar w:fldCharType="end"/>
      </w:r>
      <w:r>
        <w:t xml:space="preserve"> </w:t>
      </w:r>
      <w:r w:rsidR="00D7125F" w:rsidRPr="00BA311D">
        <w:t xml:space="preserve">demonstrates </w:t>
      </w:r>
      <w:r w:rsidR="00713044" w:rsidRPr="00BA311D">
        <w:t xml:space="preserve">the OLED is </w:t>
      </w:r>
      <w:r w:rsidR="00D7125F" w:rsidRPr="00BA311D">
        <w:t xml:space="preserve">working and this is </w:t>
      </w:r>
      <w:r w:rsidR="00713044" w:rsidRPr="00BA311D">
        <w:t>the simplest</w:t>
      </w:r>
      <w:r w:rsidR="00D7125F" w:rsidRPr="00BA311D">
        <w:t xml:space="preserve"> module to test functionality.</w:t>
      </w:r>
      <w:r w:rsidR="00713044" w:rsidRPr="00BA311D">
        <w:t xml:space="preserve"> </w:t>
      </w:r>
    </w:p>
    <w:p w14:paraId="28056E14" w14:textId="095FCB87" w:rsidR="002455E0" w:rsidRPr="00BA311D" w:rsidRDefault="002455E0" w:rsidP="002455E0">
      <w:pPr>
        <w:pStyle w:val="BodyText"/>
        <w:keepNext/>
        <w:spacing w:before="0" w:after="14" w:line="480" w:lineRule="auto"/>
        <w:ind w:right="845"/>
        <w:jc w:val="center"/>
      </w:pPr>
      <w:r>
        <w:rPr>
          <w:noProof/>
        </w:rPr>
        <w:drawing>
          <wp:inline distT="0" distB="0" distL="0" distR="0" wp14:anchorId="2929A729" wp14:editId="5960DF5D">
            <wp:extent cx="5943600" cy="33445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35CC2D0" w14:textId="22BADCAC" w:rsidR="002455E0" w:rsidRPr="00BA311D" w:rsidRDefault="002455E0" w:rsidP="002455E0">
      <w:pPr>
        <w:pStyle w:val="Caption"/>
        <w:jc w:val="center"/>
        <w:rPr>
          <w:sz w:val="24"/>
          <w:szCs w:val="24"/>
        </w:rPr>
      </w:pPr>
      <w:bookmarkStart w:id="1490" w:name="_Ref120907521"/>
      <w:bookmarkStart w:id="1491" w:name="_Toc120907462"/>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46</w:t>
      </w:r>
      <w:r w:rsidRPr="00BA311D">
        <w:rPr>
          <w:sz w:val="24"/>
          <w:szCs w:val="24"/>
        </w:rPr>
        <w:fldChar w:fldCharType="end"/>
      </w:r>
      <w:bookmarkEnd w:id="1490"/>
      <w:r w:rsidRPr="00BA311D">
        <w:rPr>
          <w:sz w:val="24"/>
          <w:szCs w:val="24"/>
        </w:rPr>
        <w:t>. OLED Display Results</w:t>
      </w:r>
      <w:bookmarkEnd w:id="1491"/>
    </w:p>
    <w:p w14:paraId="6B95B91F" w14:textId="77777777" w:rsidR="00E63B13" w:rsidRPr="00BA311D" w:rsidRDefault="00E63B13" w:rsidP="00E63B13">
      <w:pPr>
        <w:pStyle w:val="ListParagraph"/>
        <w:numPr>
          <w:ilvl w:val="0"/>
          <w:numId w:val="19"/>
        </w:numPr>
        <w:tabs>
          <w:tab w:val="left" w:pos="1323"/>
        </w:tabs>
        <w:outlineLvl w:val="0"/>
        <w:rPr>
          <w:b/>
          <w:bCs/>
          <w:vanish/>
          <w:sz w:val="24"/>
          <w:szCs w:val="24"/>
        </w:rPr>
      </w:pPr>
      <w:bookmarkStart w:id="1492" w:name="_Toc120907390"/>
      <w:bookmarkEnd w:id="1492"/>
    </w:p>
    <w:p w14:paraId="1426A739" w14:textId="77777777" w:rsidR="00E63B13" w:rsidRPr="00BA311D" w:rsidRDefault="00E63B13" w:rsidP="00E63B13">
      <w:pPr>
        <w:pStyle w:val="ListParagraph"/>
        <w:numPr>
          <w:ilvl w:val="0"/>
          <w:numId w:val="19"/>
        </w:numPr>
        <w:tabs>
          <w:tab w:val="left" w:pos="1323"/>
        </w:tabs>
        <w:outlineLvl w:val="0"/>
        <w:rPr>
          <w:b/>
          <w:bCs/>
          <w:vanish/>
          <w:sz w:val="24"/>
          <w:szCs w:val="24"/>
        </w:rPr>
      </w:pPr>
      <w:bookmarkStart w:id="1493" w:name="_Toc119513915"/>
      <w:bookmarkStart w:id="1494" w:name="_Toc119515014"/>
      <w:bookmarkStart w:id="1495" w:name="_Toc119515099"/>
      <w:bookmarkStart w:id="1496" w:name="_Toc119515184"/>
      <w:bookmarkStart w:id="1497" w:name="_Toc119515307"/>
      <w:bookmarkStart w:id="1498" w:name="_Toc119577508"/>
      <w:bookmarkStart w:id="1499" w:name="_Toc119579072"/>
      <w:bookmarkStart w:id="1500" w:name="_Toc119581028"/>
      <w:bookmarkStart w:id="1501" w:name="_Toc119683701"/>
      <w:bookmarkStart w:id="1502" w:name="_Toc120635855"/>
      <w:bookmarkStart w:id="1503" w:name="_Toc120637097"/>
      <w:bookmarkStart w:id="1504" w:name="_Toc120641127"/>
      <w:bookmarkStart w:id="1505" w:name="_Toc120704504"/>
      <w:bookmarkStart w:id="1506" w:name="_Toc120781087"/>
      <w:bookmarkStart w:id="1507" w:name="_Toc120839629"/>
      <w:bookmarkStart w:id="1508" w:name="_Toc120882824"/>
      <w:bookmarkStart w:id="1509" w:name="_Toc120882914"/>
      <w:bookmarkStart w:id="1510" w:name="_Toc120883004"/>
      <w:bookmarkStart w:id="1511" w:name="_Toc120899205"/>
      <w:bookmarkStart w:id="1512" w:name="_Toc120905783"/>
      <w:bookmarkStart w:id="1513" w:name="_Toc120905871"/>
      <w:bookmarkStart w:id="1514" w:name="_Toc120906798"/>
      <w:bookmarkStart w:id="1515" w:name="_Toc120906979"/>
      <w:bookmarkStart w:id="1516" w:name="_Toc120907391"/>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14:paraId="11AB7352" w14:textId="77777777" w:rsidR="00E63B13" w:rsidRPr="00BA311D" w:rsidRDefault="00E63B13" w:rsidP="00E63B13">
      <w:pPr>
        <w:pStyle w:val="ListParagraph"/>
        <w:numPr>
          <w:ilvl w:val="0"/>
          <w:numId w:val="19"/>
        </w:numPr>
        <w:tabs>
          <w:tab w:val="left" w:pos="1323"/>
        </w:tabs>
        <w:outlineLvl w:val="0"/>
        <w:rPr>
          <w:b/>
          <w:bCs/>
          <w:vanish/>
          <w:sz w:val="24"/>
          <w:szCs w:val="24"/>
        </w:rPr>
      </w:pPr>
      <w:bookmarkStart w:id="1517" w:name="_Toc119513916"/>
      <w:bookmarkStart w:id="1518" w:name="_Toc119515015"/>
      <w:bookmarkStart w:id="1519" w:name="_Toc119515100"/>
      <w:bookmarkStart w:id="1520" w:name="_Toc119515185"/>
      <w:bookmarkStart w:id="1521" w:name="_Toc119515308"/>
      <w:bookmarkStart w:id="1522" w:name="_Toc119577509"/>
      <w:bookmarkStart w:id="1523" w:name="_Toc119579073"/>
      <w:bookmarkStart w:id="1524" w:name="_Toc119581029"/>
      <w:bookmarkStart w:id="1525" w:name="_Toc119683702"/>
      <w:bookmarkStart w:id="1526" w:name="_Toc120635856"/>
      <w:bookmarkStart w:id="1527" w:name="_Toc120637098"/>
      <w:bookmarkStart w:id="1528" w:name="_Toc120641128"/>
      <w:bookmarkStart w:id="1529" w:name="_Toc120704505"/>
      <w:bookmarkStart w:id="1530" w:name="_Toc120781088"/>
      <w:bookmarkStart w:id="1531" w:name="_Toc120839630"/>
      <w:bookmarkStart w:id="1532" w:name="_Toc120882825"/>
      <w:bookmarkStart w:id="1533" w:name="_Toc120882915"/>
      <w:bookmarkStart w:id="1534" w:name="_Toc120883005"/>
      <w:bookmarkStart w:id="1535" w:name="_Toc120899206"/>
      <w:bookmarkStart w:id="1536" w:name="_Toc120905784"/>
      <w:bookmarkStart w:id="1537" w:name="_Toc120905872"/>
      <w:bookmarkStart w:id="1538" w:name="_Toc120906799"/>
      <w:bookmarkStart w:id="1539" w:name="_Toc120906980"/>
      <w:bookmarkStart w:id="1540" w:name="_Toc120907392"/>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14:paraId="6BACFA4F" w14:textId="77777777" w:rsidR="00E63B13" w:rsidRPr="00BA311D" w:rsidRDefault="00E63B13" w:rsidP="00E63B13">
      <w:pPr>
        <w:pStyle w:val="ListParagraph"/>
        <w:numPr>
          <w:ilvl w:val="1"/>
          <w:numId w:val="19"/>
        </w:numPr>
        <w:tabs>
          <w:tab w:val="left" w:pos="1323"/>
        </w:tabs>
        <w:outlineLvl w:val="0"/>
        <w:rPr>
          <w:b/>
          <w:bCs/>
          <w:vanish/>
          <w:sz w:val="24"/>
          <w:szCs w:val="24"/>
        </w:rPr>
      </w:pPr>
      <w:bookmarkStart w:id="1541" w:name="_Toc119513917"/>
      <w:bookmarkStart w:id="1542" w:name="_Toc119515016"/>
      <w:bookmarkStart w:id="1543" w:name="_Toc119515101"/>
      <w:bookmarkStart w:id="1544" w:name="_Toc119515186"/>
      <w:bookmarkStart w:id="1545" w:name="_Toc119515309"/>
      <w:bookmarkStart w:id="1546" w:name="_Toc119577510"/>
      <w:bookmarkStart w:id="1547" w:name="_Toc119579074"/>
      <w:bookmarkStart w:id="1548" w:name="_Toc119581030"/>
      <w:bookmarkStart w:id="1549" w:name="_Toc119683703"/>
      <w:bookmarkStart w:id="1550" w:name="_Toc120635857"/>
      <w:bookmarkStart w:id="1551" w:name="_Toc120637099"/>
      <w:bookmarkStart w:id="1552" w:name="_Toc120641129"/>
      <w:bookmarkStart w:id="1553" w:name="_Toc120704506"/>
      <w:bookmarkStart w:id="1554" w:name="_Toc120781089"/>
      <w:bookmarkStart w:id="1555" w:name="_Toc120839631"/>
      <w:bookmarkStart w:id="1556" w:name="_Toc120882826"/>
      <w:bookmarkStart w:id="1557" w:name="_Toc120882916"/>
      <w:bookmarkStart w:id="1558" w:name="_Toc120883006"/>
      <w:bookmarkStart w:id="1559" w:name="_Toc120899207"/>
      <w:bookmarkStart w:id="1560" w:name="_Toc120905785"/>
      <w:bookmarkStart w:id="1561" w:name="_Toc120905873"/>
      <w:bookmarkStart w:id="1562" w:name="_Toc120906800"/>
      <w:bookmarkStart w:id="1563" w:name="_Toc120906981"/>
      <w:bookmarkStart w:id="1564" w:name="_Toc120907393"/>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14:paraId="66840CDF" w14:textId="77777777" w:rsidR="00E63B13" w:rsidRPr="00BA311D" w:rsidRDefault="00E63B13" w:rsidP="00E63B13">
      <w:pPr>
        <w:pStyle w:val="ListParagraph"/>
        <w:numPr>
          <w:ilvl w:val="1"/>
          <w:numId w:val="19"/>
        </w:numPr>
        <w:tabs>
          <w:tab w:val="left" w:pos="1323"/>
        </w:tabs>
        <w:outlineLvl w:val="0"/>
        <w:rPr>
          <w:b/>
          <w:bCs/>
          <w:vanish/>
          <w:sz w:val="24"/>
          <w:szCs w:val="24"/>
        </w:rPr>
      </w:pPr>
      <w:bookmarkStart w:id="1565" w:name="_Toc119513918"/>
      <w:bookmarkStart w:id="1566" w:name="_Toc119515017"/>
      <w:bookmarkStart w:id="1567" w:name="_Toc119515102"/>
      <w:bookmarkStart w:id="1568" w:name="_Toc119515187"/>
      <w:bookmarkStart w:id="1569" w:name="_Toc119515310"/>
      <w:bookmarkStart w:id="1570" w:name="_Toc119577511"/>
      <w:bookmarkStart w:id="1571" w:name="_Toc119579075"/>
      <w:bookmarkStart w:id="1572" w:name="_Toc119581031"/>
      <w:bookmarkStart w:id="1573" w:name="_Toc119683704"/>
      <w:bookmarkStart w:id="1574" w:name="_Toc120635858"/>
      <w:bookmarkStart w:id="1575" w:name="_Toc120637100"/>
      <w:bookmarkStart w:id="1576" w:name="_Toc120641130"/>
      <w:bookmarkStart w:id="1577" w:name="_Toc120704507"/>
      <w:bookmarkStart w:id="1578" w:name="_Toc120781090"/>
      <w:bookmarkStart w:id="1579" w:name="_Toc120839632"/>
      <w:bookmarkStart w:id="1580" w:name="_Toc120882827"/>
      <w:bookmarkStart w:id="1581" w:name="_Toc120882917"/>
      <w:bookmarkStart w:id="1582" w:name="_Toc120883007"/>
      <w:bookmarkStart w:id="1583" w:name="_Toc120899208"/>
      <w:bookmarkStart w:id="1584" w:name="_Toc120905786"/>
      <w:bookmarkStart w:id="1585" w:name="_Toc120905874"/>
      <w:bookmarkStart w:id="1586" w:name="_Toc120906801"/>
      <w:bookmarkStart w:id="1587" w:name="_Toc120906982"/>
      <w:bookmarkStart w:id="1588" w:name="_Toc12090739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p w14:paraId="4C2408C0" w14:textId="77777777" w:rsidR="00E63B13" w:rsidRPr="00BA311D" w:rsidRDefault="00E63B13" w:rsidP="00E63B13">
      <w:pPr>
        <w:pStyle w:val="ListParagraph"/>
        <w:numPr>
          <w:ilvl w:val="1"/>
          <w:numId w:val="19"/>
        </w:numPr>
        <w:tabs>
          <w:tab w:val="left" w:pos="1323"/>
        </w:tabs>
        <w:outlineLvl w:val="0"/>
        <w:rPr>
          <w:b/>
          <w:bCs/>
          <w:vanish/>
          <w:sz w:val="24"/>
          <w:szCs w:val="24"/>
        </w:rPr>
      </w:pPr>
      <w:bookmarkStart w:id="1589" w:name="_Toc119513919"/>
      <w:bookmarkStart w:id="1590" w:name="_Toc119515018"/>
      <w:bookmarkStart w:id="1591" w:name="_Toc119515103"/>
      <w:bookmarkStart w:id="1592" w:name="_Toc119515188"/>
      <w:bookmarkStart w:id="1593" w:name="_Toc119515311"/>
      <w:bookmarkStart w:id="1594" w:name="_Toc119577512"/>
      <w:bookmarkStart w:id="1595" w:name="_Toc119579076"/>
      <w:bookmarkStart w:id="1596" w:name="_Toc119581032"/>
      <w:bookmarkStart w:id="1597" w:name="_Toc119683705"/>
      <w:bookmarkStart w:id="1598" w:name="_Toc120635859"/>
      <w:bookmarkStart w:id="1599" w:name="_Toc120637101"/>
      <w:bookmarkStart w:id="1600" w:name="_Toc120641131"/>
      <w:bookmarkStart w:id="1601" w:name="_Toc120704508"/>
      <w:bookmarkStart w:id="1602" w:name="_Toc120781091"/>
      <w:bookmarkStart w:id="1603" w:name="_Toc120839633"/>
      <w:bookmarkStart w:id="1604" w:name="_Toc120882828"/>
      <w:bookmarkStart w:id="1605" w:name="_Toc120882918"/>
      <w:bookmarkStart w:id="1606" w:name="_Toc120883008"/>
      <w:bookmarkStart w:id="1607" w:name="_Toc120899209"/>
      <w:bookmarkStart w:id="1608" w:name="_Toc120905787"/>
      <w:bookmarkStart w:id="1609" w:name="_Toc120905875"/>
      <w:bookmarkStart w:id="1610" w:name="_Toc120906802"/>
      <w:bookmarkStart w:id="1611" w:name="_Toc120906983"/>
      <w:bookmarkStart w:id="1612" w:name="_Toc120907395"/>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14:paraId="7F53D171" w14:textId="77777777" w:rsidR="00E63B13" w:rsidRPr="00BA311D" w:rsidRDefault="00E63B13" w:rsidP="00E63B13">
      <w:pPr>
        <w:pStyle w:val="ListParagraph"/>
        <w:numPr>
          <w:ilvl w:val="1"/>
          <w:numId w:val="19"/>
        </w:numPr>
        <w:tabs>
          <w:tab w:val="left" w:pos="1323"/>
        </w:tabs>
        <w:outlineLvl w:val="0"/>
        <w:rPr>
          <w:b/>
          <w:bCs/>
          <w:vanish/>
          <w:sz w:val="24"/>
          <w:szCs w:val="24"/>
        </w:rPr>
      </w:pPr>
      <w:bookmarkStart w:id="1613" w:name="_Toc119513920"/>
      <w:bookmarkStart w:id="1614" w:name="_Toc119515019"/>
      <w:bookmarkStart w:id="1615" w:name="_Toc119515104"/>
      <w:bookmarkStart w:id="1616" w:name="_Toc119515189"/>
      <w:bookmarkStart w:id="1617" w:name="_Toc119515312"/>
      <w:bookmarkStart w:id="1618" w:name="_Toc119577513"/>
      <w:bookmarkStart w:id="1619" w:name="_Toc119579077"/>
      <w:bookmarkStart w:id="1620" w:name="_Toc119581033"/>
      <w:bookmarkStart w:id="1621" w:name="_Toc119683706"/>
      <w:bookmarkStart w:id="1622" w:name="_Toc120635860"/>
      <w:bookmarkStart w:id="1623" w:name="_Toc120637102"/>
      <w:bookmarkStart w:id="1624" w:name="_Toc120641132"/>
      <w:bookmarkStart w:id="1625" w:name="_Toc120704509"/>
      <w:bookmarkStart w:id="1626" w:name="_Toc120781092"/>
      <w:bookmarkStart w:id="1627" w:name="_Toc120839634"/>
      <w:bookmarkStart w:id="1628" w:name="_Toc120882829"/>
      <w:bookmarkStart w:id="1629" w:name="_Toc120882919"/>
      <w:bookmarkStart w:id="1630" w:name="_Toc120883009"/>
      <w:bookmarkStart w:id="1631" w:name="_Toc120899210"/>
      <w:bookmarkStart w:id="1632" w:name="_Toc120905788"/>
      <w:bookmarkStart w:id="1633" w:name="_Toc120905876"/>
      <w:bookmarkStart w:id="1634" w:name="_Toc120906803"/>
      <w:bookmarkStart w:id="1635" w:name="_Toc120906984"/>
      <w:bookmarkStart w:id="1636" w:name="_Toc120907396"/>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p>
    <w:p w14:paraId="2CDA9A66" w14:textId="77777777" w:rsidR="00E63B13" w:rsidRPr="00BA311D" w:rsidRDefault="00E63B13" w:rsidP="00E63B13">
      <w:pPr>
        <w:pStyle w:val="ListParagraph"/>
        <w:numPr>
          <w:ilvl w:val="1"/>
          <w:numId w:val="19"/>
        </w:numPr>
        <w:tabs>
          <w:tab w:val="left" w:pos="1323"/>
        </w:tabs>
        <w:outlineLvl w:val="0"/>
        <w:rPr>
          <w:b/>
          <w:bCs/>
          <w:vanish/>
          <w:sz w:val="24"/>
          <w:szCs w:val="24"/>
        </w:rPr>
      </w:pPr>
      <w:bookmarkStart w:id="1637" w:name="_Toc119513921"/>
      <w:bookmarkStart w:id="1638" w:name="_Toc119515020"/>
      <w:bookmarkStart w:id="1639" w:name="_Toc119515105"/>
      <w:bookmarkStart w:id="1640" w:name="_Toc119515190"/>
      <w:bookmarkStart w:id="1641" w:name="_Toc119515313"/>
      <w:bookmarkStart w:id="1642" w:name="_Toc119577514"/>
      <w:bookmarkStart w:id="1643" w:name="_Toc119579078"/>
      <w:bookmarkStart w:id="1644" w:name="_Toc119581034"/>
      <w:bookmarkStart w:id="1645" w:name="_Toc119683707"/>
      <w:bookmarkStart w:id="1646" w:name="_Toc120635861"/>
      <w:bookmarkStart w:id="1647" w:name="_Toc120637103"/>
      <w:bookmarkStart w:id="1648" w:name="_Toc120641133"/>
      <w:bookmarkStart w:id="1649" w:name="_Toc120704510"/>
      <w:bookmarkStart w:id="1650" w:name="_Toc120781093"/>
      <w:bookmarkStart w:id="1651" w:name="_Toc120839635"/>
      <w:bookmarkStart w:id="1652" w:name="_Toc120882830"/>
      <w:bookmarkStart w:id="1653" w:name="_Toc120882920"/>
      <w:bookmarkStart w:id="1654" w:name="_Toc120883010"/>
      <w:bookmarkStart w:id="1655" w:name="_Toc120899211"/>
      <w:bookmarkStart w:id="1656" w:name="_Toc120905789"/>
      <w:bookmarkStart w:id="1657" w:name="_Toc120905877"/>
      <w:bookmarkStart w:id="1658" w:name="_Toc120906804"/>
      <w:bookmarkStart w:id="1659" w:name="_Toc120906985"/>
      <w:bookmarkStart w:id="1660" w:name="_Toc120907397"/>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p>
    <w:p w14:paraId="1072DB6F" w14:textId="4D96CA45" w:rsidR="0056048E" w:rsidRPr="00BA311D" w:rsidRDefault="00A0248F" w:rsidP="00E63B13">
      <w:pPr>
        <w:pStyle w:val="Heading1"/>
        <w:numPr>
          <w:ilvl w:val="1"/>
          <w:numId w:val="19"/>
        </w:numPr>
        <w:tabs>
          <w:tab w:val="left" w:pos="1323"/>
        </w:tabs>
        <w:spacing w:before="0"/>
        <w:ind w:left="1080"/>
      </w:pPr>
      <w:bookmarkStart w:id="1661" w:name="_Toc120907398"/>
      <w:r w:rsidRPr="00BA311D">
        <w:t>Results</w:t>
      </w:r>
      <w:bookmarkEnd w:id="1661"/>
      <w:r w:rsidRPr="00BA311D">
        <w:t xml:space="preserve"> </w:t>
      </w:r>
    </w:p>
    <w:p w14:paraId="6B35E370" w14:textId="77777777" w:rsidR="0056048E" w:rsidRPr="00BA311D" w:rsidRDefault="0056048E" w:rsidP="0056048E">
      <w:pPr>
        <w:pStyle w:val="Heading1"/>
        <w:tabs>
          <w:tab w:val="left" w:pos="1323"/>
        </w:tabs>
        <w:spacing w:before="0"/>
        <w:ind w:left="1081" w:firstLine="0"/>
      </w:pPr>
    </w:p>
    <w:p w14:paraId="09837A32" w14:textId="52087F7C" w:rsidR="00042CC0" w:rsidRPr="00BA311D" w:rsidRDefault="0056048E" w:rsidP="006D1B0D">
      <w:pPr>
        <w:pStyle w:val="BodyText"/>
        <w:spacing w:before="0" w:line="480" w:lineRule="auto"/>
        <w:ind w:left="792" w:right="864" w:firstLine="288"/>
        <w:jc w:val="both"/>
      </w:pPr>
      <w:r w:rsidRPr="00BA311D">
        <w:t>Each sensor</w:t>
      </w:r>
      <w:r w:rsidR="00BD72CA" w:rsidRPr="00BA311D">
        <w:t xml:space="preserve"> was tested stand-alone</w:t>
      </w:r>
      <w:r w:rsidRPr="00BA311D">
        <w:t xml:space="preserve"> before integration and results for each sensor are reasonable and within range of the external reference sensor</w:t>
      </w:r>
      <w:r w:rsidR="00D171F5" w:rsidRPr="00BA311D">
        <w:t xml:space="preserve"> except for the GSR</w:t>
      </w:r>
      <w:r w:rsidRPr="00BA311D">
        <w:t>.</w:t>
      </w:r>
      <w:r w:rsidR="008A7654" w:rsidRPr="00BA311D">
        <w:t xml:space="preserve"> </w:t>
      </w:r>
      <w:r w:rsidR="00042CC0" w:rsidRPr="00BA311D">
        <w:t>The objective of the stand-alone testing was to demonstrate that each of the sensors operated correctly. If problems were experienced in the integrated biosensor system, then the sensor could be re-tested in stand-alone mode to determine if the sensor had been damaged, or whether the sensor algorithm was the source of the problem when operating in the integrated system</w:t>
      </w:r>
      <w:r w:rsidR="00BD72CA" w:rsidRPr="00BA311D">
        <w:t>.</w:t>
      </w:r>
      <w:r w:rsidR="008A7654" w:rsidRPr="00BA311D">
        <w:t xml:space="preserve"> </w:t>
      </w:r>
      <w:r w:rsidR="008A7654" w:rsidRPr="00BA311D">
        <w:fldChar w:fldCharType="begin"/>
      </w:r>
      <w:r w:rsidR="008A7654" w:rsidRPr="00BA311D">
        <w:instrText xml:space="preserve"> REF _Ref118453936 \h  \* MERGEFORMAT </w:instrText>
      </w:r>
      <w:r w:rsidR="008A7654" w:rsidRPr="00BA311D">
        <w:fldChar w:fldCharType="separate"/>
      </w:r>
      <w:r w:rsidR="00D128A0" w:rsidRPr="00BA311D">
        <w:t xml:space="preserve">Figure </w:t>
      </w:r>
      <w:r w:rsidR="00D128A0" w:rsidRPr="00D128A0">
        <w:rPr>
          <w:noProof/>
          <w:color w:val="0070C0"/>
        </w:rPr>
        <w:t>47</w:t>
      </w:r>
      <w:r w:rsidR="008A7654" w:rsidRPr="00BA311D">
        <w:fldChar w:fldCharType="end"/>
      </w:r>
      <w:r w:rsidR="008A7654" w:rsidRPr="00BA311D">
        <w:t xml:space="preserve"> illustrates the hardware setup for being connected to the biosensor system and</w:t>
      </w:r>
      <w:r w:rsidR="00162E94" w:rsidRPr="00BA311D">
        <w:t xml:space="preserve"> </w:t>
      </w:r>
      <w:r w:rsidR="00162E94" w:rsidRPr="00BA311D">
        <w:lastRenderedPageBreak/>
        <w:fldChar w:fldCharType="begin"/>
      </w:r>
      <w:r w:rsidR="00162E94" w:rsidRPr="00BA311D">
        <w:instrText xml:space="preserve"> REF _Ref120782813 \h  \* MERGEFORMAT </w:instrText>
      </w:r>
      <w:r w:rsidR="00162E94" w:rsidRPr="00BA311D">
        <w:fldChar w:fldCharType="separate"/>
      </w:r>
      <w:r w:rsidR="00D128A0" w:rsidRPr="00BA311D">
        <w:t xml:space="preserve">Figure </w:t>
      </w:r>
      <w:r w:rsidR="00D128A0" w:rsidRPr="00D128A0">
        <w:rPr>
          <w:noProof/>
          <w:color w:val="0070C0"/>
        </w:rPr>
        <w:t>48</w:t>
      </w:r>
      <w:r w:rsidR="00162E94" w:rsidRPr="00BA311D">
        <w:fldChar w:fldCharType="end"/>
      </w:r>
      <w:r w:rsidR="008A7654" w:rsidRPr="00BA311D">
        <w:t xml:space="preserve"> provides a closer look at the Zybo-Z7 connected to the sensors.</w:t>
      </w:r>
    </w:p>
    <w:p w14:paraId="27B3A6D9" w14:textId="77777777" w:rsidR="00BD72CA" w:rsidRPr="00BA311D" w:rsidRDefault="00BD72CA" w:rsidP="008A7654">
      <w:pPr>
        <w:pStyle w:val="BodyText"/>
        <w:keepNext/>
        <w:spacing w:before="0" w:after="14" w:line="480" w:lineRule="auto"/>
        <w:ind w:right="845" w:firstLine="720"/>
      </w:pPr>
      <w:r w:rsidRPr="00BA311D">
        <w:rPr>
          <w:noProof/>
        </w:rPr>
        <w:drawing>
          <wp:inline distT="0" distB="0" distL="0" distR="0" wp14:anchorId="5A993D8A" wp14:editId="4D98C2F2">
            <wp:extent cx="5196840" cy="297878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1705" cy="3004501"/>
                    </a:xfrm>
                    <a:prstGeom prst="rect">
                      <a:avLst/>
                    </a:prstGeom>
                    <a:noFill/>
                    <a:ln>
                      <a:noFill/>
                    </a:ln>
                  </pic:spPr>
                </pic:pic>
              </a:graphicData>
            </a:graphic>
          </wp:inline>
        </w:drawing>
      </w:r>
    </w:p>
    <w:p w14:paraId="73CD57F1" w14:textId="52105FA6" w:rsidR="00BD72CA" w:rsidRPr="00BA311D" w:rsidRDefault="00BD72CA" w:rsidP="00BD72CA">
      <w:pPr>
        <w:pStyle w:val="Caption"/>
        <w:jc w:val="center"/>
        <w:rPr>
          <w:sz w:val="24"/>
          <w:szCs w:val="24"/>
        </w:rPr>
      </w:pPr>
      <w:bookmarkStart w:id="1662" w:name="_Ref118453936"/>
      <w:bookmarkStart w:id="1663" w:name="_Toc118460326"/>
      <w:bookmarkStart w:id="1664" w:name="_Toc120907463"/>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47</w:t>
      </w:r>
      <w:r w:rsidRPr="00BA311D">
        <w:rPr>
          <w:noProof/>
          <w:sz w:val="24"/>
          <w:szCs w:val="24"/>
        </w:rPr>
        <w:fldChar w:fldCharType="end"/>
      </w:r>
      <w:bookmarkEnd w:id="1662"/>
      <w:r w:rsidRPr="00BA311D">
        <w:rPr>
          <w:sz w:val="24"/>
          <w:szCs w:val="24"/>
        </w:rPr>
        <w:t>. Image of project in action</w:t>
      </w:r>
      <w:bookmarkEnd w:id="1663"/>
      <w:bookmarkEnd w:id="1664"/>
    </w:p>
    <w:p w14:paraId="68110BF9" w14:textId="133F64A8" w:rsidR="008A7654" w:rsidRPr="00BA311D" w:rsidRDefault="00162E94" w:rsidP="00162E94">
      <w:pPr>
        <w:pStyle w:val="BodyText"/>
        <w:keepNext/>
        <w:spacing w:before="0" w:after="14" w:line="480" w:lineRule="auto"/>
        <w:ind w:right="845" w:firstLine="720"/>
      </w:pPr>
      <w:r w:rsidRPr="00BA311D">
        <w:rPr>
          <w:noProof/>
        </w:rPr>
        <w:drawing>
          <wp:inline distT="0" distB="0" distL="0" distR="0" wp14:anchorId="5A8C7B2D" wp14:editId="720717EE">
            <wp:extent cx="5273040" cy="2819320"/>
            <wp:effectExtent l="0" t="0" r="381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28267" cy="2848848"/>
                    </a:xfrm>
                    <a:prstGeom prst="rect">
                      <a:avLst/>
                    </a:prstGeom>
                    <a:noFill/>
                    <a:ln>
                      <a:noFill/>
                    </a:ln>
                  </pic:spPr>
                </pic:pic>
              </a:graphicData>
            </a:graphic>
          </wp:inline>
        </w:drawing>
      </w:r>
    </w:p>
    <w:p w14:paraId="72D33605" w14:textId="7486B1F5" w:rsidR="008A7654" w:rsidRPr="00BA311D" w:rsidRDefault="008A7654" w:rsidP="00162E94">
      <w:pPr>
        <w:pStyle w:val="Caption"/>
        <w:jc w:val="center"/>
        <w:rPr>
          <w:sz w:val="24"/>
          <w:szCs w:val="24"/>
        </w:rPr>
      </w:pPr>
      <w:bookmarkStart w:id="1665" w:name="_Ref120782813"/>
      <w:bookmarkStart w:id="1666" w:name="_Toc120907464"/>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48</w:t>
      </w:r>
      <w:r w:rsidRPr="00BA311D">
        <w:rPr>
          <w:noProof/>
          <w:sz w:val="24"/>
          <w:szCs w:val="24"/>
        </w:rPr>
        <w:fldChar w:fldCharType="end"/>
      </w:r>
      <w:bookmarkEnd w:id="1665"/>
      <w:r w:rsidRPr="00BA311D">
        <w:rPr>
          <w:sz w:val="24"/>
          <w:szCs w:val="24"/>
        </w:rPr>
        <w:t>. Zybo-Z7 connected to sensors</w:t>
      </w:r>
      <w:bookmarkEnd w:id="1666"/>
    </w:p>
    <w:p w14:paraId="467147A9" w14:textId="02D6E761" w:rsidR="00844CFE" w:rsidRPr="00BA311D" w:rsidRDefault="00844CFE" w:rsidP="00844CFE">
      <w:pPr>
        <w:rPr>
          <w:sz w:val="24"/>
          <w:szCs w:val="24"/>
        </w:rPr>
      </w:pPr>
    </w:p>
    <w:p w14:paraId="09772492" w14:textId="3AC2AE96" w:rsidR="00844CFE" w:rsidRPr="00BA311D" w:rsidRDefault="00844CFE" w:rsidP="00844CFE">
      <w:pPr>
        <w:rPr>
          <w:sz w:val="24"/>
          <w:szCs w:val="24"/>
        </w:rPr>
      </w:pPr>
    </w:p>
    <w:p w14:paraId="59B08E24" w14:textId="6549EDF1" w:rsidR="00844CFE" w:rsidRPr="00BA311D" w:rsidRDefault="00844CFE" w:rsidP="00844CFE">
      <w:pPr>
        <w:rPr>
          <w:sz w:val="24"/>
          <w:szCs w:val="24"/>
        </w:rPr>
      </w:pPr>
    </w:p>
    <w:p w14:paraId="603A21D9" w14:textId="77777777" w:rsidR="00844CFE" w:rsidRPr="00BA311D" w:rsidRDefault="00844CFE" w:rsidP="00844CFE">
      <w:pPr>
        <w:rPr>
          <w:sz w:val="24"/>
          <w:szCs w:val="24"/>
        </w:rPr>
      </w:pPr>
    </w:p>
    <w:p w14:paraId="517C4D5E" w14:textId="3217A397" w:rsidR="008A7654" w:rsidRPr="00BA311D" w:rsidRDefault="0056048E" w:rsidP="00162E94">
      <w:pPr>
        <w:pStyle w:val="BodyText"/>
        <w:spacing w:before="0" w:line="480" w:lineRule="auto"/>
        <w:ind w:left="792" w:right="864" w:firstLine="288"/>
        <w:jc w:val="both"/>
      </w:pPr>
      <w:r w:rsidRPr="00BA311D">
        <w:t>All sensors even after integration still had accurate measurement</w:t>
      </w:r>
      <w:r w:rsidR="00042CC0" w:rsidRPr="00BA311D">
        <w:t>s</w:t>
      </w:r>
      <w:r w:rsidRPr="00BA311D">
        <w:t xml:space="preserve"> but it was </w:t>
      </w:r>
      <w:r w:rsidRPr="00BA311D">
        <w:lastRenderedPageBreak/>
        <w:t xml:space="preserve">noticed that the BPM </w:t>
      </w:r>
      <w:r w:rsidR="00042CC0" w:rsidRPr="00BA311D">
        <w:t xml:space="preserve">would be wrong every </w:t>
      </w:r>
      <w:r w:rsidR="00BD72CA" w:rsidRPr="00BA311D">
        <w:t>other calculation</w:t>
      </w:r>
      <w:r w:rsidRPr="00BA311D">
        <w:t xml:space="preserve">. During integrating &amp; testing, the problem of the Pmod AD2 reading sequentially from two channels, explained why the </w:t>
      </w:r>
      <w:r w:rsidR="00042CC0" w:rsidRPr="00BA311D">
        <w:t>integrated biosensor</w:t>
      </w:r>
      <w:r w:rsidRPr="00BA311D">
        <w:t xml:space="preserve"> was having </w:t>
      </w:r>
      <w:r w:rsidR="00BD72CA" w:rsidRPr="00BA311D">
        <w:t>wrong</w:t>
      </w:r>
      <w:r w:rsidRPr="00BA311D">
        <w:t xml:space="preserve"> BPM. </w:t>
      </w:r>
      <w:r w:rsidR="0091200D" w:rsidRPr="00BA311D">
        <w:t>The</w:t>
      </w:r>
      <w:r w:rsidRPr="00BA311D">
        <w:t xml:space="preserve"> method to resolve this was increasing the UART baud rate</w:t>
      </w:r>
      <w:r w:rsidR="0091200D" w:rsidRPr="00BA311D">
        <w:t xml:space="preserve">, explained in </w:t>
      </w:r>
      <w:r w:rsidR="0091200D" w:rsidRPr="00BA311D">
        <w:rPr>
          <w:color w:val="0070C0"/>
          <w:u w:val="single"/>
        </w:rPr>
        <w:fldChar w:fldCharType="begin"/>
      </w:r>
      <w:r w:rsidR="0091200D" w:rsidRPr="00BA311D">
        <w:rPr>
          <w:color w:val="0070C0"/>
          <w:u w:val="single"/>
        </w:rPr>
        <w:instrText xml:space="preserve"> REF _Ref120732713 \h  \* MERGEFORMAT </w:instrText>
      </w:r>
      <w:r w:rsidR="0091200D" w:rsidRPr="00BA311D">
        <w:rPr>
          <w:color w:val="0070C0"/>
          <w:u w:val="single"/>
        </w:rPr>
      </w:r>
      <w:r w:rsidR="0091200D" w:rsidRPr="00BA311D">
        <w:rPr>
          <w:color w:val="0070C0"/>
          <w:u w:val="single"/>
        </w:rPr>
        <w:fldChar w:fldCharType="separate"/>
      </w:r>
      <w:r w:rsidR="00D128A0" w:rsidRPr="00D128A0">
        <w:rPr>
          <w:color w:val="0070C0"/>
          <w:u w:val="single"/>
        </w:rPr>
        <w:t>Pmod AD2</w:t>
      </w:r>
      <w:r w:rsidR="0091200D" w:rsidRPr="00BA311D">
        <w:rPr>
          <w:color w:val="0070C0"/>
          <w:u w:val="single"/>
        </w:rPr>
        <w:fldChar w:fldCharType="end"/>
      </w:r>
      <w:r w:rsidRPr="00BA311D">
        <w:t xml:space="preserve">. </w:t>
      </w:r>
      <w:r w:rsidR="00C67482" w:rsidRPr="00BA311D">
        <w:t xml:space="preserve">The results for the project demonstrate that the </w:t>
      </w:r>
      <w:r w:rsidR="008979A8" w:rsidRPr="00BA311D">
        <w:t xml:space="preserve">biosensor </w:t>
      </w:r>
      <w:r w:rsidR="00C67482" w:rsidRPr="00BA311D">
        <w:t xml:space="preserve">system. </w:t>
      </w:r>
    </w:p>
    <w:p w14:paraId="19F1F86A" w14:textId="72AD5409" w:rsidR="00A0248F" w:rsidRPr="00BA311D" w:rsidRDefault="0056218C" w:rsidP="001A6DE1">
      <w:pPr>
        <w:pStyle w:val="Heading1"/>
        <w:numPr>
          <w:ilvl w:val="1"/>
          <w:numId w:val="19"/>
        </w:numPr>
        <w:tabs>
          <w:tab w:val="left" w:pos="1323"/>
        </w:tabs>
        <w:spacing w:before="0"/>
        <w:ind w:left="1081" w:hanging="361"/>
      </w:pPr>
      <w:bookmarkStart w:id="1667" w:name="_Toc120907399"/>
      <w:r w:rsidRPr="00BA311D">
        <w:t>Pro</w:t>
      </w:r>
      <w:r w:rsidR="00076628" w:rsidRPr="00BA311D">
        <w:t>of-of-concept</w:t>
      </w:r>
      <w:bookmarkEnd w:id="1667"/>
    </w:p>
    <w:p w14:paraId="79F97E2A" w14:textId="77777777" w:rsidR="00A0248F" w:rsidRPr="00BA311D" w:rsidRDefault="00A0248F" w:rsidP="00A0248F">
      <w:pPr>
        <w:pStyle w:val="Heading1"/>
        <w:tabs>
          <w:tab w:val="left" w:pos="1323"/>
        </w:tabs>
        <w:spacing w:before="0"/>
        <w:ind w:left="1081" w:firstLine="0"/>
      </w:pPr>
    </w:p>
    <w:p w14:paraId="43AB6B1B" w14:textId="77777777" w:rsidR="008979A8" w:rsidRPr="00BA311D" w:rsidRDefault="002C7289" w:rsidP="006F672B">
      <w:pPr>
        <w:spacing w:line="480" w:lineRule="auto"/>
        <w:ind w:left="792" w:right="864" w:firstLine="289"/>
        <w:jc w:val="both"/>
        <w:rPr>
          <w:sz w:val="24"/>
          <w:szCs w:val="24"/>
        </w:rPr>
      </w:pPr>
      <w:r w:rsidRPr="00BA311D">
        <w:rPr>
          <w:sz w:val="24"/>
          <w:szCs w:val="24"/>
        </w:rPr>
        <w:t>To understand how to use the PL (FPGA) to create custom logic, a</w:t>
      </w:r>
      <w:r w:rsidR="00A0248F" w:rsidRPr="00BA311D">
        <w:rPr>
          <w:sz w:val="24"/>
          <w:szCs w:val="24"/>
        </w:rPr>
        <w:t xml:space="preserve"> proof-of-concept implementation was created for integrating a</w:t>
      </w:r>
      <w:r w:rsidR="00954F06" w:rsidRPr="00BA311D">
        <w:rPr>
          <w:sz w:val="24"/>
          <w:szCs w:val="24"/>
        </w:rPr>
        <w:t xml:space="preserve"> stress level algorithm. The stress level algorithm was implemented in Register Transfer Level (RTL) code, allow</w:t>
      </w:r>
      <w:r w:rsidRPr="00BA311D">
        <w:rPr>
          <w:sz w:val="24"/>
          <w:szCs w:val="24"/>
        </w:rPr>
        <w:t>ing</w:t>
      </w:r>
      <w:r w:rsidR="00954F06" w:rsidRPr="00BA311D">
        <w:rPr>
          <w:sz w:val="24"/>
          <w:szCs w:val="24"/>
        </w:rPr>
        <w:t xml:space="preserve"> the algorithm to be </w:t>
      </w:r>
      <w:r w:rsidRPr="00BA311D">
        <w:rPr>
          <w:sz w:val="24"/>
          <w:szCs w:val="24"/>
        </w:rPr>
        <w:t>converted</w:t>
      </w:r>
      <w:r w:rsidR="00954F06" w:rsidRPr="00BA311D">
        <w:rPr>
          <w:sz w:val="24"/>
          <w:szCs w:val="24"/>
        </w:rPr>
        <w:t xml:space="preserve"> as a logic block</w:t>
      </w:r>
      <w:r w:rsidRPr="00BA311D">
        <w:rPr>
          <w:sz w:val="24"/>
          <w:szCs w:val="24"/>
        </w:rPr>
        <w:t>, so it can be added to</w:t>
      </w:r>
      <w:r w:rsidR="00954F06" w:rsidRPr="00BA311D">
        <w:rPr>
          <w:sz w:val="24"/>
          <w:szCs w:val="24"/>
        </w:rPr>
        <w:t xml:space="preserve"> the biosensor system.</w:t>
      </w:r>
      <w:r w:rsidRPr="00BA311D">
        <w:rPr>
          <w:sz w:val="24"/>
          <w:szCs w:val="24"/>
        </w:rPr>
        <w:t xml:space="preserve"> Integration of a custom RTL module required </w:t>
      </w:r>
      <w:r w:rsidR="006F672B" w:rsidRPr="00BA311D">
        <w:rPr>
          <w:sz w:val="24"/>
          <w:szCs w:val="24"/>
        </w:rPr>
        <w:t>understanding how</w:t>
      </w:r>
      <w:r w:rsidRPr="00BA311D">
        <w:rPr>
          <w:sz w:val="24"/>
          <w:szCs w:val="24"/>
        </w:rPr>
        <w:t xml:space="preserve"> to use Vivado to add custom IP</w:t>
      </w:r>
      <w:r w:rsidR="008979A8" w:rsidRPr="00BA311D">
        <w:rPr>
          <w:sz w:val="24"/>
          <w:szCs w:val="24"/>
        </w:rPr>
        <w:t xml:space="preserve"> to block design.</w:t>
      </w:r>
    </w:p>
    <w:p w14:paraId="1FFE415E" w14:textId="5D1C3075" w:rsidR="00913802" w:rsidRPr="00BA311D" w:rsidRDefault="00A0248F" w:rsidP="00913802">
      <w:pPr>
        <w:spacing w:line="480" w:lineRule="auto"/>
        <w:ind w:left="792" w:right="864" w:firstLine="289"/>
        <w:jc w:val="both"/>
        <w:rPr>
          <w:sz w:val="24"/>
          <w:szCs w:val="24"/>
        </w:rPr>
      </w:pPr>
      <w:r w:rsidRPr="00BA311D">
        <w:rPr>
          <w:sz w:val="24"/>
          <w:szCs w:val="24"/>
        </w:rPr>
        <w:t>Creating custom IP’s and interfacing with other PS and PL peripherals requires an understanding of communication protocols. IO ports on a custom IP block can’t be connected unless they are AXI compatible</w:t>
      </w:r>
      <w:r w:rsidR="006F672B" w:rsidRPr="00BA311D">
        <w:rPr>
          <w:sz w:val="24"/>
          <w:szCs w:val="24"/>
        </w:rPr>
        <w:t xml:space="preserve"> or </w:t>
      </w:r>
      <w:r w:rsidRPr="00BA311D">
        <w:rPr>
          <w:sz w:val="24"/>
          <w:szCs w:val="24"/>
        </w:rPr>
        <w:t>using the same communication protocol.</w:t>
      </w:r>
      <w:r w:rsidR="00A45157" w:rsidRPr="00BA311D">
        <w:rPr>
          <w:sz w:val="24"/>
          <w:szCs w:val="24"/>
        </w:rPr>
        <w:t xml:space="preserve"> So, w</w:t>
      </w:r>
      <w:r w:rsidR="00126135" w:rsidRPr="00BA311D">
        <w:rPr>
          <w:sz w:val="24"/>
          <w:szCs w:val="24"/>
        </w:rPr>
        <w:t>hen</w:t>
      </w:r>
      <w:r w:rsidRPr="00BA311D">
        <w:rPr>
          <w:sz w:val="24"/>
          <w:szCs w:val="24"/>
        </w:rPr>
        <w:t xml:space="preserve"> using</w:t>
      </w:r>
      <w:r w:rsidR="006F672B" w:rsidRPr="00BA311D">
        <w:rPr>
          <w:sz w:val="24"/>
          <w:szCs w:val="24"/>
        </w:rPr>
        <w:t xml:space="preserve"> </w:t>
      </w:r>
      <w:r w:rsidRPr="00BA311D">
        <w:rPr>
          <w:sz w:val="24"/>
          <w:szCs w:val="24"/>
        </w:rPr>
        <w:t xml:space="preserve">AXI stream or </w:t>
      </w:r>
      <w:r w:rsidR="006F672B" w:rsidRPr="00BA311D">
        <w:rPr>
          <w:sz w:val="24"/>
          <w:szCs w:val="24"/>
        </w:rPr>
        <w:t xml:space="preserve">any </w:t>
      </w:r>
      <w:r w:rsidRPr="00BA311D">
        <w:rPr>
          <w:sz w:val="24"/>
          <w:szCs w:val="24"/>
        </w:rPr>
        <w:t>communication protocols, t</w:t>
      </w:r>
      <w:r w:rsidR="006F672B" w:rsidRPr="00BA311D">
        <w:rPr>
          <w:sz w:val="24"/>
          <w:szCs w:val="24"/>
        </w:rPr>
        <w:t>hey</w:t>
      </w:r>
      <w:r w:rsidRPr="00BA311D">
        <w:rPr>
          <w:sz w:val="24"/>
          <w:szCs w:val="24"/>
        </w:rPr>
        <w:t xml:space="preserve"> need to be implemented in the source code. </w:t>
      </w:r>
      <w:r w:rsidR="00913802" w:rsidRPr="00BA311D">
        <w:rPr>
          <w:sz w:val="24"/>
          <w:szCs w:val="24"/>
        </w:rPr>
        <w:fldChar w:fldCharType="begin"/>
      </w:r>
      <w:r w:rsidR="00913802" w:rsidRPr="00BA311D">
        <w:rPr>
          <w:sz w:val="24"/>
          <w:szCs w:val="24"/>
        </w:rPr>
        <w:instrText xml:space="preserve"> REF _Ref120030777 \h  \* MERGEFORMAT </w:instrText>
      </w:r>
      <w:r w:rsidR="00913802" w:rsidRPr="00BA311D">
        <w:rPr>
          <w:sz w:val="24"/>
          <w:szCs w:val="24"/>
        </w:rPr>
      </w:r>
      <w:r w:rsidR="00913802" w:rsidRPr="00BA311D">
        <w:rPr>
          <w:sz w:val="24"/>
          <w:szCs w:val="24"/>
        </w:rPr>
        <w:fldChar w:fldCharType="separate"/>
      </w:r>
      <w:r w:rsidR="00D128A0" w:rsidRPr="00BA311D">
        <w:rPr>
          <w:sz w:val="24"/>
          <w:szCs w:val="24"/>
        </w:rPr>
        <w:t xml:space="preserve">Figure </w:t>
      </w:r>
      <w:r w:rsidR="00D128A0" w:rsidRPr="00D128A0">
        <w:rPr>
          <w:noProof/>
          <w:color w:val="0070C0"/>
          <w:sz w:val="24"/>
          <w:szCs w:val="24"/>
        </w:rPr>
        <w:t>49</w:t>
      </w:r>
      <w:r w:rsidR="00913802" w:rsidRPr="00BA311D">
        <w:rPr>
          <w:sz w:val="24"/>
          <w:szCs w:val="24"/>
        </w:rPr>
        <w:fldChar w:fldCharType="end"/>
      </w:r>
      <w:r w:rsidRPr="00BA311D">
        <w:rPr>
          <w:sz w:val="24"/>
          <w:szCs w:val="24"/>
        </w:rPr>
        <w:t xml:space="preserve"> </w:t>
      </w:r>
      <w:r w:rsidR="00913802" w:rsidRPr="00BA311D">
        <w:rPr>
          <w:sz w:val="24"/>
          <w:szCs w:val="24"/>
        </w:rPr>
        <w:t xml:space="preserve">illustrates the </w:t>
      </w:r>
      <w:r w:rsidRPr="00BA311D">
        <w:rPr>
          <w:sz w:val="24"/>
          <w:szCs w:val="24"/>
        </w:rPr>
        <w:t>GPIOs used to drive and poll the signals</w:t>
      </w:r>
      <w:r w:rsidR="00DB247E" w:rsidRPr="00BA311D">
        <w:rPr>
          <w:sz w:val="24"/>
          <w:szCs w:val="24"/>
        </w:rPr>
        <w:t xml:space="preserve"> since the stress level algorithm was not compatible</w:t>
      </w:r>
      <w:r w:rsidRPr="00BA311D">
        <w:rPr>
          <w:sz w:val="24"/>
          <w:szCs w:val="24"/>
        </w:rPr>
        <w:t xml:space="preserve">. For </w:t>
      </w:r>
      <w:r w:rsidR="00FE439D" w:rsidRPr="00BA311D">
        <w:rPr>
          <w:sz w:val="24"/>
          <w:szCs w:val="24"/>
        </w:rPr>
        <w:t>high-speed</w:t>
      </w:r>
      <w:r w:rsidRPr="00BA311D">
        <w:rPr>
          <w:sz w:val="24"/>
          <w:szCs w:val="24"/>
        </w:rPr>
        <w:t xml:space="preserve"> processing, GPIO method should be avoided since</w:t>
      </w:r>
      <w:r w:rsidR="006F672B" w:rsidRPr="00BA311D">
        <w:rPr>
          <w:sz w:val="24"/>
          <w:szCs w:val="24"/>
        </w:rPr>
        <w:t xml:space="preserve"> the processor accesses to AXI4-Lite</w:t>
      </w:r>
      <w:r w:rsidRPr="00BA311D">
        <w:rPr>
          <w:sz w:val="24"/>
          <w:szCs w:val="24"/>
        </w:rPr>
        <w:t xml:space="preserve"> GPIOs are slow. </w:t>
      </w:r>
    </w:p>
    <w:p w14:paraId="4F877530" w14:textId="1924A520" w:rsidR="0069665C" w:rsidRPr="00BA311D" w:rsidRDefault="00A0248F" w:rsidP="00784373">
      <w:pPr>
        <w:keepNext/>
        <w:spacing w:line="480" w:lineRule="auto"/>
        <w:rPr>
          <w:sz w:val="24"/>
          <w:szCs w:val="24"/>
        </w:rPr>
      </w:pPr>
      <w:r w:rsidRPr="00BA311D">
        <w:rPr>
          <w:noProof/>
          <w:sz w:val="24"/>
          <w:szCs w:val="24"/>
        </w:rPr>
        <w:lastRenderedPageBreak/>
        <w:drawing>
          <wp:inline distT="0" distB="0" distL="0" distR="0" wp14:anchorId="2627F363" wp14:editId="2725DDBC">
            <wp:extent cx="5939790" cy="3046730"/>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7164" cy="3147970"/>
                    </a:xfrm>
                    <a:prstGeom prst="rect">
                      <a:avLst/>
                    </a:prstGeom>
                  </pic:spPr>
                </pic:pic>
              </a:graphicData>
            </a:graphic>
          </wp:inline>
        </w:drawing>
      </w:r>
    </w:p>
    <w:p w14:paraId="0FFFBCC5" w14:textId="36EC8331" w:rsidR="00747E68" w:rsidRPr="00BA311D" w:rsidRDefault="0069665C" w:rsidP="0069665C">
      <w:pPr>
        <w:pStyle w:val="Caption"/>
        <w:jc w:val="center"/>
        <w:rPr>
          <w:sz w:val="24"/>
          <w:szCs w:val="24"/>
        </w:rPr>
      </w:pPr>
      <w:bookmarkStart w:id="1668" w:name="_Ref120030777"/>
      <w:bookmarkStart w:id="1669" w:name="_Toc118460328"/>
      <w:bookmarkStart w:id="1670" w:name="_Toc120907465"/>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49</w:t>
      </w:r>
      <w:r w:rsidRPr="00BA311D">
        <w:rPr>
          <w:noProof/>
          <w:sz w:val="24"/>
          <w:szCs w:val="24"/>
        </w:rPr>
        <w:fldChar w:fldCharType="end"/>
      </w:r>
      <w:bookmarkEnd w:id="1668"/>
      <w:r w:rsidRPr="00BA311D">
        <w:rPr>
          <w:sz w:val="24"/>
          <w:szCs w:val="24"/>
        </w:rPr>
        <w:t xml:space="preserve">. </w:t>
      </w:r>
      <w:proofErr w:type="gramStart"/>
      <w:r w:rsidRPr="00BA311D">
        <w:rPr>
          <w:sz w:val="24"/>
          <w:szCs w:val="24"/>
        </w:rPr>
        <w:t>Sensors</w:t>
      </w:r>
      <w:proofErr w:type="gramEnd"/>
      <w:r w:rsidRPr="00BA311D">
        <w:rPr>
          <w:sz w:val="24"/>
          <w:szCs w:val="24"/>
        </w:rPr>
        <w:t xml:space="preserve"> w</w:t>
      </w:r>
      <w:r w:rsidR="002510F3" w:rsidRPr="00BA311D">
        <w:rPr>
          <w:sz w:val="24"/>
          <w:szCs w:val="24"/>
        </w:rPr>
        <w:t>/</w:t>
      </w:r>
      <w:r w:rsidRPr="00BA311D">
        <w:rPr>
          <w:sz w:val="24"/>
          <w:szCs w:val="24"/>
        </w:rPr>
        <w:t xml:space="preserve"> </w:t>
      </w:r>
      <w:r w:rsidR="00597D17" w:rsidRPr="00BA311D">
        <w:rPr>
          <w:sz w:val="24"/>
          <w:szCs w:val="24"/>
        </w:rPr>
        <w:t>S</w:t>
      </w:r>
      <w:r w:rsidRPr="00BA311D">
        <w:rPr>
          <w:sz w:val="24"/>
          <w:szCs w:val="24"/>
        </w:rPr>
        <w:t xml:space="preserve">tress </w:t>
      </w:r>
      <w:r w:rsidR="00597D17" w:rsidRPr="00BA311D">
        <w:rPr>
          <w:sz w:val="24"/>
          <w:szCs w:val="24"/>
        </w:rPr>
        <w:t>Level Algorith</w:t>
      </w:r>
      <w:bookmarkEnd w:id="1669"/>
      <w:r w:rsidR="00597D17" w:rsidRPr="00BA311D">
        <w:rPr>
          <w:sz w:val="24"/>
          <w:szCs w:val="24"/>
        </w:rPr>
        <w:t>m</w:t>
      </w:r>
      <w:bookmarkEnd w:id="1670"/>
    </w:p>
    <w:p w14:paraId="2D0F7468" w14:textId="624FB19B" w:rsidR="00712F82" w:rsidRPr="00BA311D" w:rsidRDefault="00E22079" w:rsidP="00680E48">
      <w:pPr>
        <w:spacing w:line="480" w:lineRule="auto"/>
        <w:ind w:left="792" w:right="864" w:firstLine="288"/>
        <w:jc w:val="both"/>
        <w:rPr>
          <w:sz w:val="24"/>
          <w:szCs w:val="24"/>
        </w:rPr>
      </w:pPr>
      <w:r w:rsidRPr="00BA311D">
        <w:rPr>
          <w:iCs/>
          <w:sz w:val="24"/>
          <w:szCs w:val="24"/>
        </w:rPr>
        <w:fldChar w:fldCharType="begin"/>
      </w:r>
      <w:r w:rsidRPr="00BA311D">
        <w:rPr>
          <w:iCs/>
          <w:sz w:val="24"/>
          <w:szCs w:val="24"/>
        </w:rPr>
        <w:instrText xml:space="preserve"> REF _Ref120785781 \h  \* MERGEFORMAT </w:instrText>
      </w:r>
      <w:r w:rsidRPr="00BA311D">
        <w:rPr>
          <w:iCs/>
          <w:sz w:val="24"/>
          <w:szCs w:val="24"/>
        </w:rPr>
      </w:r>
      <w:r w:rsidRPr="00BA311D">
        <w:rPr>
          <w:iCs/>
          <w:sz w:val="24"/>
          <w:szCs w:val="24"/>
        </w:rPr>
        <w:fldChar w:fldCharType="separate"/>
      </w:r>
      <w:r w:rsidR="00D128A0" w:rsidRPr="00BA311D">
        <w:rPr>
          <w:sz w:val="24"/>
          <w:szCs w:val="24"/>
        </w:rPr>
        <w:t xml:space="preserve">Figure </w:t>
      </w:r>
      <w:r w:rsidR="00D128A0" w:rsidRPr="00D128A0">
        <w:rPr>
          <w:noProof/>
          <w:color w:val="0070C0"/>
          <w:sz w:val="24"/>
          <w:szCs w:val="24"/>
        </w:rPr>
        <w:t>50</w:t>
      </w:r>
      <w:r w:rsidRPr="00BA311D">
        <w:rPr>
          <w:iCs/>
          <w:sz w:val="24"/>
          <w:szCs w:val="24"/>
        </w:rPr>
        <w:fldChar w:fldCharType="end"/>
      </w:r>
      <w:r w:rsidRPr="00BA311D">
        <w:rPr>
          <w:iCs/>
          <w:sz w:val="24"/>
          <w:szCs w:val="24"/>
        </w:rPr>
        <w:t xml:space="preserve"> </w:t>
      </w:r>
      <w:r w:rsidR="00712F82" w:rsidRPr="00BA311D">
        <w:rPr>
          <w:iCs/>
          <w:sz w:val="24"/>
          <w:szCs w:val="24"/>
        </w:rPr>
        <w:t xml:space="preserve">is a simplified block design of the Pmod </w:t>
      </w:r>
      <w:r w:rsidRPr="00BA311D">
        <w:rPr>
          <w:iCs/>
          <w:sz w:val="24"/>
          <w:szCs w:val="24"/>
        </w:rPr>
        <w:t>IPs</w:t>
      </w:r>
      <w:r w:rsidR="00712F82" w:rsidRPr="00BA311D">
        <w:rPr>
          <w:iCs/>
          <w:sz w:val="24"/>
          <w:szCs w:val="24"/>
        </w:rPr>
        <w:t>, since PmodTMP3_</w:t>
      </w:r>
      <w:r w:rsidRPr="00BA311D">
        <w:rPr>
          <w:iCs/>
          <w:sz w:val="24"/>
          <w:szCs w:val="24"/>
        </w:rPr>
        <w:t>0 is</w:t>
      </w:r>
      <w:r w:rsidR="00712F82" w:rsidRPr="00BA311D">
        <w:rPr>
          <w:iCs/>
          <w:sz w:val="24"/>
          <w:szCs w:val="24"/>
        </w:rPr>
        <w:t xml:space="preserve"> an SPI controll</w:t>
      </w:r>
      <w:r w:rsidRPr="00BA311D">
        <w:rPr>
          <w:iCs/>
          <w:sz w:val="24"/>
          <w:szCs w:val="24"/>
        </w:rPr>
        <w:t>er,</w:t>
      </w:r>
      <w:r w:rsidR="00712F82" w:rsidRPr="00BA311D">
        <w:rPr>
          <w:iCs/>
          <w:sz w:val="24"/>
          <w:szCs w:val="24"/>
        </w:rPr>
        <w:t xml:space="preserve"> PmodAD2_0 is an I2C controller</w:t>
      </w:r>
      <w:r w:rsidRPr="00BA311D">
        <w:rPr>
          <w:iCs/>
          <w:sz w:val="24"/>
          <w:szCs w:val="24"/>
        </w:rPr>
        <w:t xml:space="preserve"> and the stress level algorithm is connected via GPIOs</w:t>
      </w:r>
      <w:r w:rsidR="00712F82" w:rsidRPr="00BA311D">
        <w:rPr>
          <w:iCs/>
          <w:sz w:val="24"/>
          <w:szCs w:val="24"/>
        </w:rPr>
        <w:t xml:space="preserve">. Similar design can be implemented using </w:t>
      </w:r>
      <w:r w:rsidRPr="00BA311D">
        <w:rPr>
          <w:iCs/>
          <w:sz w:val="24"/>
          <w:szCs w:val="24"/>
        </w:rPr>
        <w:t>an SPI and I2C controller, and two GPIO</w:t>
      </w:r>
      <w:r w:rsidR="00712F82" w:rsidRPr="00BA311D">
        <w:rPr>
          <w:iCs/>
          <w:sz w:val="24"/>
          <w:szCs w:val="24"/>
        </w:rPr>
        <w:t xml:space="preserve"> controllers</w:t>
      </w:r>
      <w:r w:rsidRPr="00BA311D">
        <w:rPr>
          <w:iCs/>
          <w:sz w:val="24"/>
          <w:szCs w:val="24"/>
        </w:rPr>
        <w:t xml:space="preserve">. </w:t>
      </w:r>
    </w:p>
    <w:p w14:paraId="293D7452" w14:textId="1CFFBD0B" w:rsidR="008532BF" w:rsidRPr="00BA311D" w:rsidRDefault="00680E48" w:rsidP="00712F82">
      <w:pPr>
        <w:pStyle w:val="BodyText"/>
        <w:keepNext/>
        <w:spacing w:before="0" w:line="480" w:lineRule="auto"/>
        <w:ind w:right="845"/>
        <w:jc w:val="center"/>
      </w:pPr>
      <w:r w:rsidRPr="00BA311D">
        <w:rPr>
          <w:noProof/>
        </w:rPr>
        <w:drawing>
          <wp:inline distT="0" distB="0" distL="0" distR="0" wp14:anchorId="1A041C53" wp14:editId="4A9468AB">
            <wp:extent cx="5943600" cy="24917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91740"/>
                    </a:xfrm>
                    <a:prstGeom prst="rect">
                      <a:avLst/>
                    </a:prstGeom>
                  </pic:spPr>
                </pic:pic>
              </a:graphicData>
            </a:graphic>
          </wp:inline>
        </w:drawing>
      </w:r>
    </w:p>
    <w:p w14:paraId="44F1908C" w14:textId="07EDF3C6" w:rsidR="00712F82" w:rsidRPr="00BA311D" w:rsidRDefault="00712F82" w:rsidP="00712F82">
      <w:pPr>
        <w:pStyle w:val="Caption"/>
        <w:jc w:val="center"/>
        <w:rPr>
          <w:sz w:val="24"/>
          <w:szCs w:val="24"/>
        </w:rPr>
      </w:pPr>
      <w:bookmarkStart w:id="1671" w:name="_Ref120785781"/>
      <w:bookmarkStart w:id="1672" w:name="_Toc118460329"/>
      <w:bookmarkStart w:id="1673" w:name="_Toc120907466"/>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50</w:t>
      </w:r>
      <w:r w:rsidRPr="00BA311D">
        <w:rPr>
          <w:noProof/>
          <w:sz w:val="24"/>
          <w:szCs w:val="24"/>
        </w:rPr>
        <w:fldChar w:fldCharType="end"/>
      </w:r>
      <w:bookmarkEnd w:id="1671"/>
      <w:r w:rsidRPr="00BA311D">
        <w:rPr>
          <w:sz w:val="24"/>
          <w:szCs w:val="24"/>
        </w:rPr>
        <w:t>. Simplified block design</w:t>
      </w:r>
      <w:bookmarkEnd w:id="1672"/>
      <w:bookmarkEnd w:id="1673"/>
    </w:p>
    <w:p w14:paraId="0AB016F8" w14:textId="77777777" w:rsidR="00712F82" w:rsidRPr="00BA311D" w:rsidRDefault="00712F82" w:rsidP="00712F82">
      <w:pPr>
        <w:rPr>
          <w:sz w:val="24"/>
          <w:szCs w:val="24"/>
        </w:rPr>
      </w:pPr>
    </w:p>
    <w:p w14:paraId="1DE51B0E" w14:textId="0B178DCA" w:rsidR="00597D17" w:rsidRPr="00BA311D" w:rsidRDefault="00DB247E" w:rsidP="00F10616">
      <w:pPr>
        <w:spacing w:line="480" w:lineRule="auto"/>
        <w:ind w:left="792" w:right="864" w:firstLine="289"/>
        <w:jc w:val="both"/>
        <w:rPr>
          <w:sz w:val="24"/>
          <w:szCs w:val="24"/>
        </w:rPr>
      </w:pPr>
      <w:r w:rsidRPr="00BA311D">
        <w:rPr>
          <w:sz w:val="24"/>
          <w:szCs w:val="24"/>
        </w:rPr>
        <w:lastRenderedPageBreak/>
        <w:t xml:space="preserve">No testing was done on this implementation </w:t>
      </w:r>
      <w:r w:rsidR="00712F82" w:rsidRPr="00BA311D">
        <w:rPr>
          <w:sz w:val="24"/>
          <w:szCs w:val="24"/>
        </w:rPr>
        <w:t>since the goal was to determine if</w:t>
      </w:r>
      <w:r w:rsidR="00D171F5" w:rsidRPr="00BA311D">
        <w:rPr>
          <w:sz w:val="24"/>
          <w:szCs w:val="24"/>
        </w:rPr>
        <w:t xml:space="preserve"> </w:t>
      </w:r>
      <w:r w:rsidR="00712F82" w:rsidRPr="00BA311D">
        <w:rPr>
          <w:sz w:val="24"/>
          <w:szCs w:val="24"/>
        </w:rPr>
        <w:t>RTL code can be integrated to biosensor system. The stress level algorithm has an output result that determines whether you are stressed or not.</w:t>
      </w:r>
      <w:r w:rsidR="00D171F5" w:rsidRPr="00BA311D">
        <w:rPr>
          <w:sz w:val="24"/>
          <w:szCs w:val="24"/>
        </w:rPr>
        <w:t xml:space="preserve"> </w:t>
      </w:r>
      <w:r w:rsidR="00D171F5" w:rsidRPr="00BA311D">
        <w:rPr>
          <w:sz w:val="24"/>
          <w:szCs w:val="24"/>
        </w:rPr>
        <w:fldChar w:fldCharType="begin"/>
      </w:r>
      <w:r w:rsidR="00D171F5" w:rsidRPr="00BA311D">
        <w:rPr>
          <w:sz w:val="24"/>
          <w:szCs w:val="24"/>
        </w:rPr>
        <w:instrText xml:space="preserve"> REF _Ref120892394 \h  \* MERGEFORMAT </w:instrText>
      </w:r>
      <w:r w:rsidR="00D171F5" w:rsidRPr="00BA311D">
        <w:rPr>
          <w:sz w:val="24"/>
          <w:szCs w:val="24"/>
        </w:rPr>
      </w:r>
      <w:r w:rsidR="00D171F5" w:rsidRPr="00BA311D">
        <w:rPr>
          <w:sz w:val="24"/>
          <w:szCs w:val="24"/>
        </w:rPr>
        <w:fldChar w:fldCharType="separate"/>
      </w:r>
      <w:r w:rsidR="00D128A0" w:rsidRPr="00BA311D">
        <w:rPr>
          <w:sz w:val="24"/>
          <w:szCs w:val="24"/>
        </w:rPr>
        <w:t xml:space="preserve">Figure </w:t>
      </w:r>
      <w:r w:rsidR="00D128A0" w:rsidRPr="00D128A0">
        <w:rPr>
          <w:noProof/>
          <w:color w:val="0070C0"/>
          <w:sz w:val="24"/>
          <w:szCs w:val="24"/>
        </w:rPr>
        <w:t>51</w:t>
      </w:r>
      <w:r w:rsidR="00D171F5" w:rsidRPr="00BA311D">
        <w:rPr>
          <w:sz w:val="24"/>
          <w:szCs w:val="24"/>
        </w:rPr>
        <w:fldChar w:fldCharType="end"/>
      </w:r>
      <w:r w:rsidR="00712F82" w:rsidRPr="00BA311D">
        <w:rPr>
          <w:sz w:val="24"/>
          <w:szCs w:val="24"/>
        </w:rPr>
        <w:t xml:space="preserve"> </w:t>
      </w:r>
      <w:r w:rsidR="00D171F5" w:rsidRPr="00BA311D">
        <w:rPr>
          <w:sz w:val="24"/>
          <w:szCs w:val="24"/>
        </w:rPr>
        <w:t xml:space="preserve">illustrates the results from the integrated stress level algorithm with a result of “not stressed”. </w:t>
      </w:r>
      <w:r w:rsidR="00712F82" w:rsidRPr="00BA311D">
        <w:rPr>
          <w:sz w:val="24"/>
          <w:szCs w:val="24"/>
        </w:rPr>
        <w:t xml:space="preserve">From the minor testing done, the two subjects tested were never stressed. This doesn’t prove anything aside from that a stress level algorithm can be added to perform analysis on </w:t>
      </w:r>
      <w:r w:rsidR="00DE57D2" w:rsidRPr="00BA311D">
        <w:rPr>
          <w:sz w:val="24"/>
          <w:szCs w:val="24"/>
        </w:rPr>
        <w:t>biometric</w:t>
      </w:r>
      <w:r w:rsidR="00712F82" w:rsidRPr="00BA311D">
        <w:rPr>
          <w:sz w:val="24"/>
          <w:szCs w:val="24"/>
        </w:rPr>
        <w:t xml:space="preserve"> data</w:t>
      </w:r>
      <w:r w:rsidR="008532BF" w:rsidRPr="00BA311D">
        <w:rPr>
          <w:sz w:val="24"/>
          <w:szCs w:val="24"/>
        </w:rPr>
        <w:t xml:space="preserve">. </w:t>
      </w:r>
    </w:p>
    <w:p w14:paraId="1B389B8A" w14:textId="0C74BAA0" w:rsidR="00F10616" w:rsidRPr="00BA311D" w:rsidRDefault="00ED368B" w:rsidP="00F10616">
      <w:pPr>
        <w:spacing w:line="480" w:lineRule="auto"/>
        <w:ind w:right="864"/>
        <w:jc w:val="both"/>
        <w:rPr>
          <w:sz w:val="24"/>
          <w:szCs w:val="24"/>
        </w:rPr>
      </w:pPr>
      <w:r w:rsidRPr="00BA311D">
        <w:rPr>
          <w:noProof/>
          <w:sz w:val="24"/>
          <w:szCs w:val="24"/>
        </w:rPr>
        <w:drawing>
          <wp:inline distT="0" distB="0" distL="0" distR="0" wp14:anchorId="59194593" wp14:editId="71A54E48">
            <wp:extent cx="5943600" cy="3779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1554" cy="3784578"/>
                    </a:xfrm>
                    <a:prstGeom prst="rect">
                      <a:avLst/>
                    </a:prstGeom>
                    <a:noFill/>
                    <a:ln>
                      <a:noFill/>
                    </a:ln>
                  </pic:spPr>
                </pic:pic>
              </a:graphicData>
            </a:graphic>
          </wp:inline>
        </w:drawing>
      </w:r>
    </w:p>
    <w:p w14:paraId="794B9843" w14:textId="1DD1BA48" w:rsidR="00597D17" w:rsidRPr="00BA311D" w:rsidRDefault="00597D17" w:rsidP="00597D17">
      <w:pPr>
        <w:pStyle w:val="Caption"/>
        <w:jc w:val="center"/>
        <w:rPr>
          <w:sz w:val="24"/>
          <w:szCs w:val="24"/>
        </w:rPr>
      </w:pPr>
      <w:bookmarkStart w:id="1674" w:name="_Ref120892394"/>
      <w:bookmarkStart w:id="1675" w:name="_Toc120907467"/>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51</w:t>
      </w:r>
      <w:r w:rsidRPr="00BA311D">
        <w:rPr>
          <w:noProof/>
          <w:sz w:val="24"/>
          <w:szCs w:val="24"/>
        </w:rPr>
        <w:fldChar w:fldCharType="end"/>
      </w:r>
      <w:bookmarkEnd w:id="1674"/>
      <w:r w:rsidRPr="00BA311D">
        <w:rPr>
          <w:sz w:val="24"/>
          <w:szCs w:val="24"/>
        </w:rPr>
        <w:t xml:space="preserve">. </w:t>
      </w:r>
      <w:proofErr w:type="gramStart"/>
      <w:r w:rsidRPr="00BA311D">
        <w:rPr>
          <w:sz w:val="24"/>
          <w:szCs w:val="24"/>
        </w:rPr>
        <w:t>Sensors</w:t>
      </w:r>
      <w:proofErr w:type="gramEnd"/>
      <w:r w:rsidRPr="00BA311D">
        <w:rPr>
          <w:sz w:val="24"/>
          <w:szCs w:val="24"/>
        </w:rPr>
        <w:t xml:space="preserve"> w/ Stress Level Algorithm Results</w:t>
      </w:r>
      <w:bookmarkEnd w:id="1675"/>
    </w:p>
    <w:p w14:paraId="563FDC63" w14:textId="6AF6B487" w:rsidR="003C0CFF" w:rsidRPr="00BA311D" w:rsidRDefault="003C0CFF" w:rsidP="003C0CFF">
      <w:pPr>
        <w:widowControl/>
        <w:autoSpaceDE/>
        <w:autoSpaceDN/>
        <w:spacing w:after="160" w:line="259" w:lineRule="auto"/>
        <w:rPr>
          <w:sz w:val="24"/>
          <w:szCs w:val="24"/>
        </w:rPr>
      </w:pPr>
      <w:r w:rsidRPr="00BA311D">
        <w:rPr>
          <w:sz w:val="24"/>
          <w:szCs w:val="24"/>
        </w:rPr>
        <w:br w:type="page"/>
      </w:r>
    </w:p>
    <w:p w14:paraId="477B250E" w14:textId="641D3AAC" w:rsidR="00F46417" w:rsidRPr="00BA311D" w:rsidRDefault="00F46417" w:rsidP="0069665C">
      <w:pPr>
        <w:widowControl/>
        <w:autoSpaceDE/>
        <w:autoSpaceDN/>
        <w:spacing w:after="160" w:line="259" w:lineRule="auto"/>
        <w:rPr>
          <w:sz w:val="24"/>
          <w:szCs w:val="24"/>
        </w:rPr>
      </w:pPr>
    </w:p>
    <w:p w14:paraId="656C3827" w14:textId="4171FAB1" w:rsidR="00197BF1" w:rsidRPr="00BA311D" w:rsidRDefault="00197BF1" w:rsidP="00F46417">
      <w:pPr>
        <w:pStyle w:val="Heading1"/>
        <w:numPr>
          <w:ilvl w:val="0"/>
          <w:numId w:val="4"/>
        </w:numPr>
        <w:tabs>
          <w:tab w:val="left" w:pos="4402"/>
        </w:tabs>
        <w:spacing w:before="0"/>
        <w:ind w:left="4401" w:hanging="241"/>
        <w:jc w:val="left"/>
      </w:pPr>
      <w:bookmarkStart w:id="1676" w:name="_Toc120907400"/>
      <w:r w:rsidRPr="00BA311D">
        <w:t>Future Work</w:t>
      </w:r>
      <w:bookmarkEnd w:id="1676"/>
    </w:p>
    <w:p w14:paraId="2BD3EEA2" w14:textId="77777777" w:rsidR="00197BF1" w:rsidRPr="00BA311D" w:rsidRDefault="00197BF1" w:rsidP="001A6DE1">
      <w:pPr>
        <w:pStyle w:val="ListParagraph"/>
        <w:numPr>
          <w:ilvl w:val="0"/>
          <w:numId w:val="19"/>
        </w:numPr>
        <w:tabs>
          <w:tab w:val="left" w:pos="1323"/>
        </w:tabs>
        <w:outlineLvl w:val="0"/>
        <w:rPr>
          <w:b/>
          <w:bCs/>
          <w:vanish/>
          <w:sz w:val="24"/>
          <w:szCs w:val="24"/>
        </w:rPr>
      </w:pPr>
      <w:bookmarkStart w:id="1677" w:name="_Toc117545240"/>
      <w:bookmarkStart w:id="1678" w:name="_Toc117545329"/>
      <w:bookmarkStart w:id="1679" w:name="_Toc117545393"/>
      <w:bookmarkStart w:id="1680" w:name="_Toc117545463"/>
      <w:bookmarkStart w:id="1681" w:name="_Toc117545527"/>
      <w:bookmarkStart w:id="1682" w:name="_Toc117545749"/>
      <w:bookmarkStart w:id="1683" w:name="_Toc117545985"/>
      <w:bookmarkStart w:id="1684" w:name="_Toc117621959"/>
      <w:bookmarkStart w:id="1685" w:name="_Toc117624066"/>
      <w:bookmarkStart w:id="1686" w:name="_Toc117626101"/>
      <w:bookmarkStart w:id="1687" w:name="_Toc117710779"/>
      <w:bookmarkStart w:id="1688" w:name="_Toc117712719"/>
      <w:bookmarkStart w:id="1689" w:name="_Toc117714692"/>
      <w:bookmarkStart w:id="1690" w:name="_Toc117714788"/>
      <w:bookmarkStart w:id="1691" w:name="_Toc117790942"/>
      <w:bookmarkStart w:id="1692" w:name="_Toc117796033"/>
      <w:bookmarkStart w:id="1693" w:name="_Toc117961312"/>
      <w:bookmarkStart w:id="1694" w:name="_Toc118137036"/>
      <w:bookmarkStart w:id="1695" w:name="_Toc118308564"/>
      <w:bookmarkStart w:id="1696" w:name="_Toc118308637"/>
      <w:bookmarkStart w:id="1697" w:name="_Toc118382507"/>
      <w:bookmarkStart w:id="1698" w:name="_Toc118383721"/>
      <w:bookmarkStart w:id="1699" w:name="_Toc118397868"/>
      <w:bookmarkStart w:id="1700" w:name="_Toc118404034"/>
      <w:bookmarkStart w:id="1701" w:name="_Toc118405952"/>
      <w:bookmarkStart w:id="1702" w:name="_Toc118407070"/>
      <w:bookmarkStart w:id="1703" w:name="_Toc118408737"/>
      <w:bookmarkStart w:id="1704" w:name="_Toc118410610"/>
      <w:bookmarkStart w:id="1705" w:name="_Toc118411301"/>
      <w:bookmarkStart w:id="1706" w:name="_Toc118449948"/>
      <w:bookmarkStart w:id="1707" w:name="_Toc118453089"/>
      <w:bookmarkStart w:id="1708" w:name="_Toc118458726"/>
      <w:bookmarkStart w:id="1709" w:name="_Toc118458788"/>
      <w:bookmarkStart w:id="1710" w:name="_Toc118459006"/>
      <w:bookmarkStart w:id="1711" w:name="_Toc118459131"/>
      <w:bookmarkStart w:id="1712" w:name="_Toc118459845"/>
      <w:bookmarkStart w:id="1713" w:name="_Toc118461117"/>
      <w:bookmarkStart w:id="1714" w:name="_Toc118461567"/>
      <w:bookmarkStart w:id="1715" w:name="_Toc118463698"/>
      <w:bookmarkStart w:id="1716" w:name="_Toc118473095"/>
      <w:bookmarkStart w:id="1717" w:name="_Toc118473197"/>
      <w:bookmarkStart w:id="1718" w:name="_Toc118473349"/>
      <w:bookmarkStart w:id="1719" w:name="_Toc118473463"/>
      <w:bookmarkStart w:id="1720" w:name="_Toc118481254"/>
      <w:bookmarkStart w:id="1721" w:name="_Toc118483551"/>
      <w:bookmarkStart w:id="1722" w:name="_Toc118483754"/>
      <w:bookmarkStart w:id="1723" w:name="_Toc118483831"/>
      <w:bookmarkStart w:id="1724" w:name="_Toc118484192"/>
      <w:bookmarkStart w:id="1725" w:name="_Toc118816889"/>
      <w:bookmarkStart w:id="1726" w:name="_Toc118816969"/>
      <w:bookmarkStart w:id="1727" w:name="_Toc118817435"/>
      <w:bookmarkStart w:id="1728" w:name="_Toc118817515"/>
      <w:bookmarkStart w:id="1729" w:name="_Toc118817605"/>
      <w:bookmarkStart w:id="1730" w:name="_Toc118818946"/>
      <w:bookmarkStart w:id="1731" w:name="_Toc118900889"/>
      <w:bookmarkStart w:id="1732" w:name="_Toc118900968"/>
      <w:bookmarkStart w:id="1733" w:name="_Toc119513925"/>
      <w:bookmarkStart w:id="1734" w:name="_Toc119515024"/>
      <w:bookmarkStart w:id="1735" w:name="_Toc119515109"/>
      <w:bookmarkStart w:id="1736" w:name="_Toc119515194"/>
      <w:bookmarkStart w:id="1737" w:name="_Toc119515317"/>
      <w:bookmarkStart w:id="1738" w:name="_Toc119577518"/>
      <w:bookmarkStart w:id="1739" w:name="_Toc119579082"/>
      <w:bookmarkStart w:id="1740" w:name="_Toc119581038"/>
      <w:bookmarkStart w:id="1741" w:name="_Toc119683711"/>
      <w:bookmarkStart w:id="1742" w:name="_Toc120635865"/>
      <w:bookmarkStart w:id="1743" w:name="_Toc120637107"/>
      <w:bookmarkStart w:id="1744" w:name="_Toc120641137"/>
      <w:bookmarkStart w:id="1745" w:name="_Toc120704514"/>
      <w:bookmarkStart w:id="1746" w:name="_Toc120781097"/>
      <w:bookmarkStart w:id="1747" w:name="_Toc120839639"/>
      <w:bookmarkStart w:id="1748" w:name="_Toc120882834"/>
      <w:bookmarkStart w:id="1749" w:name="_Toc120882924"/>
      <w:bookmarkStart w:id="1750" w:name="_Toc120883014"/>
      <w:bookmarkStart w:id="1751" w:name="_Toc120899215"/>
      <w:bookmarkStart w:id="1752" w:name="_Toc120905793"/>
      <w:bookmarkStart w:id="1753" w:name="_Toc120905881"/>
      <w:bookmarkStart w:id="1754" w:name="_Toc120906808"/>
      <w:bookmarkStart w:id="1755" w:name="_Toc120906989"/>
      <w:bookmarkStart w:id="1756" w:name="_Toc120907401"/>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14:paraId="79C49779" w14:textId="3C13EE60" w:rsidR="00197BF1" w:rsidRPr="00BA311D" w:rsidRDefault="00197BF1" w:rsidP="001A6DE1">
      <w:pPr>
        <w:pStyle w:val="Heading1"/>
        <w:numPr>
          <w:ilvl w:val="1"/>
          <w:numId w:val="19"/>
        </w:numPr>
        <w:tabs>
          <w:tab w:val="left" w:pos="1323"/>
        </w:tabs>
        <w:spacing w:before="0"/>
        <w:ind w:left="1080"/>
      </w:pPr>
      <w:bookmarkStart w:id="1757" w:name="_Toc120907402"/>
      <w:r w:rsidRPr="00BA311D">
        <w:t>Bluetooth</w:t>
      </w:r>
      <w:bookmarkEnd w:id="1757"/>
    </w:p>
    <w:p w14:paraId="58784E86" w14:textId="77777777" w:rsidR="00197BF1" w:rsidRPr="00BA311D" w:rsidRDefault="00197BF1" w:rsidP="00CF62D7">
      <w:pPr>
        <w:pStyle w:val="Heading1"/>
        <w:tabs>
          <w:tab w:val="left" w:pos="1323"/>
        </w:tabs>
        <w:ind w:left="0" w:firstLine="0"/>
      </w:pPr>
    </w:p>
    <w:p w14:paraId="6724C3E9" w14:textId="5401BC71" w:rsidR="00197BF1" w:rsidRPr="00BA311D" w:rsidRDefault="00072189" w:rsidP="00134377">
      <w:pPr>
        <w:pStyle w:val="BodyText"/>
        <w:spacing w:before="0" w:after="14" w:line="480" w:lineRule="auto"/>
        <w:ind w:left="792" w:right="864" w:firstLine="288"/>
        <w:jc w:val="both"/>
        <w:rPr>
          <w:spacing w:val="-4"/>
        </w:rPr>
      </w:pPr>
      <w:r w:rsidRPr="00BA311D">
        <w:t>Just like the measurements can</w:t>
      </w:r>
      <w:r w:rsidR="00981046" w:rsidRPr="00BA311D">
        <w:t xml:space="preserve"> </w:t>
      </w:r>
      <w:r w:rsidRPr="00BA311D">
        <w:t>be sen</w:t>
      </w:r>
      <w:r w:rsidR="00981046" w:rsidRPr="00BA311D">
        <w:t>t</w:t>
      </w:r>
      <w:r w:rsidRPr="00BA311D">
        <w:t xml:space="preserve"> from the FPGA to an OLED display, </w:t>
      </w:r>
      <w:r w:rsidR="00981046" w:rsidRPr="00BA311D">
        <w:t>similarly</w:t>
      </w:r>
      <w:r w:rsidRPr="00BA311D">
        <w:t xml:space="preserve"> Bluetooth can be </w:t>
      </w:r>
      <w:r w:rsidR="00133BF2" w:rsidRPr="00BA311D">
        <w:t>integrated</w:t>
      </w:r>
      <w:r w:rsidRPr="00BA311D">
        <w:t xml:space="preserve"> </w:t>
      </w:r>
      <w:r w:rsidR="00981046" w:rsidRPr="00BA311D">
        <w:t>to send data</w:t>
      </w:r>
      <w:r w:rsidR="00133BF2" w:rsidRPr="00BA311D">
        <w:t xml:space="preserve"> using radio waves</w:t>
      </w:r>
      <w:r w:rsidR="00981046" w:rsidRPr="00BA311D">
        <w:t xml:space="preserve"> to a nearby Bluetooth device. </w:t>
      </w:r>
      <w:r w:rsidR="00C5319A" w:rsidRPr="00BA311D">
        <w:t>Bluetooth is another communication protocol</w:t>
      </w:r>
      <w:r w:rsidR="00894C79" w:rsidRPr="00BA311D">
        <w:t xml:space="preserve"> similar to UART but instead better, wireless UART.</w:t>
      </w:r>
      <w:r w:rsidR="00C5319A" w:rsidRPr="00BA311D">
        <w:t xml:space="preserve"> </w:t>
      </w:r>
      <w:r w:rsidR="00894C79" w:rsidRPr="00BA311D">
        <w:t>T</w:t>
      </w:r>
      <w:r w:rsidR="00C5319A" w:rsidRPr="00BA311D">
        <w:t xml:space="preserve">hese </w:t>
      </w:r>
      <w:r w:rsidR="00981046" w:rsidRPr="00BA311D">
        <w:t xml:space="preserve">devices tend to be low-power </w:t>
      </w:r>
      <w:r w:rsidR="00133BF2" w:rsidRPr="00BA311D">
        <w:t>Internet-of-things (</w:t>
      </w:r>
      <w:r w:rsidR="00981046" w:rsidRPr="00BA311D">
        <w:t>IoT</w:t>
      </w:r>
      <w:r w:rsidR="00133BF2" w:rsidRPr="00BA311D">
        <w:t>)</w:t>
      </w:r>
      <w:r w:rsidR="00981046" w:rsidRPr="00BA311D">
        <w:t xml:space="preserve"> devices since they require less energy to transmit a signal</w:t>
      </w:r>
      <w:r w:rsidR="00C5319A" w:rsidRPr="00BA311D">
        <w:t xml:space="preserve">. A limitation to take in consideration is that </w:t>
      </w:r>
      <w:r w:rsidR="00981046" w:rsidRPr="00BA311D">
        <w:t xml:space="preserve">transmitting and receiving devices need to be within </w:t>
      </w:r>
      <w:r w:rsidR="000838FE" w:rsidRPr="00BA311D">
        <w:t>proximity</w:t>
      </w:r>
      <w:r w:rsidR="00133BF2" w:rsidRPr="00BA311D">
        <w:t xml:space="preserve"> of 30ft</w:t>
      </w:r>
      <w:r w:rsidR="00981046" w:rsidRPr="00BA311D">
        <w:t xml:space="preserve">. </w:t>
      </w:r>
    </w:p>
    <w:p w14:paraId="5C94F643" w14:textId="758B4D58" w:rsidR="00197BF1" w:rsidRPr="00BA311D" w:rsidRDefault="00197BF1" w:rsidP="001A6DE1">
      <w:pPr>
        <w:pStyle w:val="Heading1"/>
        <w:numPr>
          <w:ilvl w:val="1"/>
          <w:numId w:val="19"/>
        </w:numPr>
        <w:tabs>
          <w:tab w:val="left" w:pos="1323"/>
        </w:tabs>
        <w:spacing w:before="0"/>
        <w:ind w:left="1080"/>
      </w:pPr>
      <w:bookmarkStart w:id="1758" w:name="_Toc120907403"/>
      <w:r w:rsidRPr="00BA311D">
        <w:t>WIFI</w:t>
      </w:r>
      <w:bookmarkEnd w:id="1758"/>
    </w:p>
    <w:p w14:paraId="1927C4AB" w14:textId="77777777" w:rsidR="00197BF1" w:rsidRPr="00BA311D" w:rsidRDefault="00197BF1" w:rsidP="00197BF1">
      <w:pPr>
        <w:pStyle w:val="Heading1"/>
        <w:tabs>
          <w:tab w:val="left" w:pos="1323"/>
        </w:tabs>
        <w:ind w:firstLine="0"/>
      </w:pPr>
    </w:p>
    <w:p w14:paraId="7B9FB035" w14:textId="665B6796" w:rsidR="00197BF1" w:rsidRPr="00BA311D" w:rsidRDefault="00F65CD9" w:rsidP="00134377">
      <w:pPr>
        <w:pStyle w:val="BodyText"/>
        <w:spacing w:before="0" w:after="14" w:line="480" w:lineRule="auto"/>
        <w:ind w:left="792" w:right="864" w:firstLine="288"/>
        <w:jc w:val="both"/>
      </w:pPr>
      <w:r w:rsidRPr="00BA311D">
        <w:t>Another popular choice for creating an IoT device is WIFI as it offer</w:t>
      </w:r>
      <w:r w:rsidR="00C23AC3" w:rsidRPr="00BA311D">
        <w:t>s</w:t>
      </w:r>
      <w:r w:rsidRPr="00BA311D">
        <w:t xml:space="preserve"> similar capabilities like Bluetooth. Unlike Bluetooth, WIFI can send data to </w:t>
      </w:r>
      <w:r w:rsidR="0005012A" w:rsidRPr="00BA311D">
        <w:t>devices at much longer distances like over 150ft</w:t>
      </w:r>
      <w:r w:rsidR="00D3232E" w:rsidRPr="00BA311D">
        <w:t>, meanwhile a</w:t>
      </w:r>
      <w:r w:rsidR="0005012A" w:rsidRPr="00BA311D">
        <w:t xml:space="preserve"> </w:t>
      </w:r>
      <w:r w:rsidRPr="00BA311D">
        <w:t>WIFI access point</w:t>
      </w:r>
      <w:r w:rsidR="0005012A" w:rsidRPr="00BA311D">
        <w:t xml:space="preserve"> is available</w:t>
      </w:r>
      <w:r w:rsidRPr="00BA311D">
        <w:t>. WIFI is incredibly much faster than Bluetooth</w:t>
      </w:r>
      <w:r w:rsidR="00224987" w:rsidRPr="00BA311D">
        <w:t>, better security, longer usable range but has a higher power consumption.</w:t>
      </w:r>
    </w:p>
    <w:p w14:paraId="61096AEB" w14:textId="5931DC16" w:rsidR="00FE1B04" w:rsidRPr="00BA311D" w:rsidRDefault="00FE1B04" w:rsidP="001A6DE1">
      <w:pPr>
        <w:pStyle w:val="Heading1"/>
        <w:numPr>
          <w:ilvl w:val="1"/>
          <w:numId w:val="19"/>
        </w:numPr>
        <w:tabs>
          <w:tab w:val="left" w:pos="1323"/>
        </w:tabs>
        <w:spacing w:before="0"/>
        <w:ind w:left="1080"/>
      </w:pPr>
      <w:bookmarkStart w:id="1759" w:name="_Toc120907404"/>
      <w:r w:rsidRPr="00BA311D">
        <w:t>BPM Algorithm</w:t>
      </w:r>
      <w:bookmarkEnd w:id="1759"/>
    </w:p>
    <w:p w14:paraId="70D2BA1D" w14:textId="77777777" w:rsidR="004B56EE" w:rsidRPr="00BA311D" w:rsidRDefault="004B56EE" w:rsidP="004B56EE">
      <w:pPr>
        <w:pStyle w:val="Heading1"/>
        <w:tabs>
          <w:tab w:val="left" w:pos="1323"/>
        </w:tabs>
        <w:ind w:firstLine="0"/>
      </w:pPr>
    </w:p>
    <w:p w14:paraId="661E6004" w14:textId="52E800E0" w:rsidR="00744325" w:rsidRPr="00BA311D" w:rsidRDefault="00744325" w:rsidP="00744325">
      <w:pPr>
        <w:pStyle w:val="BodyText"/>
        <w:spacing w:before="0" w:after="14" w:line="480" w:lineRule="auto"/>
        <w:ind w:left="792" w:right="864" w:firstLine="288"/>
        <w:jc w:val="both"/>
      </w:pPr>
      <w:r w:rsidRPr="00BA311D">
        <w:t xml:space="preserve">For learning purposes and possible improvements, </w:t>
      </w:r>
      <w:r w:rsidR="001724BE" w:rsidRPr="00BA311D">
        <w:t>the</w:t>
      </w:r>
      <w:r w:rsidR="00DB2ED4" w:rsidRPr="00BA311D">
        <w:t xml:space="preserve"> BPM algorithm on</w:t>
      </w:r>
      <w:r w:rsidR="001724BE" w:rsidRPr="00BA311D">
        <w:t xml:space="preserve"> </w:t>
      </w:r>
      <w:r w:rsidR="00986D48" w:rsidRPr="00BA311D">
        <w:t>the Zynq-7000 software</w:t>
      </w:r>
      <w:r w:rsidRPr="00BA311D">
        <w:t xml:space="preserve"> implements a moving average filter which can be done using a hardware filter on the FPGA. It was also noticed that</w:t>
      </w:r>
      <w:r w:rsidR="00DB2ED4" w:rsidRPr="00BA311D">
        <w:t xml:space="preserve"> </w:t>
      </w:r>
      <w:r w:rsidRPr="00BA311D">
        <w:t xml:space="preserve">a circular buffer for holding the data in the window can be implemented instead of always shifting the elements in the window to calculate new moving average. If a hardware filter is implemented, no circular buffer will be needed and the </w:t>
      </w:r>
      <w:r w:rsidR="001C4F87" w:rsidRPr="00BA311D">
        <w:t xml:space="preserve">Zynq-7000 software </w:t>
      </w:r>
      <w:r w:rsidRPr="00BA311D">
        <w:t>will be reduced allowing for faster execution time.</w:t>
      </w:r>
    </w:p>
    <w:p w14:paraId="294734C5" w14:textId="77777777" w:rsidR="00E63B13" w:rsidRPr="00BA311D" w:rsidRDefault="00E63B13" w:rsidP="00D725D8">
      <w:pPr>
        <w:pStyle w:val="ListParagraph"/>
        <w:numPr>
          <w:ilvl w:val="0"/>
          <w:numId w:val="20"/>
        </w:numPr>
        <w:tabs>
          <w:tab w:val="left" w:pos="1323"/>
        </w:tabs>
        <w:outlineLvl w:val="0"/>
        <w:rPr>
          <w:b/>
          <w:bCs/>
          <w:vanish/>
          <w:sz w:val="24"/>
          <w:szCs w:val="24"/>
        </w:rPr>
      </w:pPr>
      <w:bookmarkStart w:id="1760" w:name="_Toc117545244"/>
      <w:bookmarkStart w:id="1761" w:name="_Toc117545333"/>
      <w:bookmarkStart w:id="1762" w:name="_Toc117545397"/>
      <w:bookmarkStart w:id="1763" w:name="_Toc117545467"/>
      <w:bookmarkStart w:id="1764" w:name="_Toc117545531"/>
      <w:bookmarkStart w:id="1765" w:name="_Toc117545753"/>
      <w:bookmarkStart w:id="1766" w:name="_Toc117545989"/>
      <w:bookmarkStart w:id="1767" w:name="_Toc117621963"/>
      <w:bookmarkStart w:id="1768" w:name="_Toc117624070"/>
      <w:bookmarkStart w:id="1769" w:name="_Toc117626105"/>
      <w:bookmarkStart w:id="1770" w:name="_Toc117710783"/>
      <w:bookmarkStart w:id="1771" w:name="_Toc117712723"/>
      <w:bookmarkStart w:id="1772" w:name="_Toc117714696"/>
      <w:bookmarkStart w:id="1773" w:name="_Toc117714792"/>
      <w:bookmarkStart w:id="1774" w:name="_Toc117790946"/>
      <w:bookmarkStart w:id="1775" w:name="_Toc117796037"/>
      <w:bookmarkStart w:id="1776" w:name="_Toc117961316"/>
      <w:bookmarkStart w:id="1777" w:name="_Toc118137040"/>
      <w:bookmarkStart w:id="1778" w:name="_Toc118308568"/>
      <w:bookmarkStart w:id="1779" w:name="_Toc118308641"/>
      <w:bookmarkStart w:id="1780" w:name="_Toc118382511"/>
      <w:bookmarkStart w:id="1781" w:name="_Toc118383725"/>
      <w:bookmarkStart w:id="1782" w:name="_Toc118397872"/>
      <w:bookmarkStart w:id="1783" w:name="_Toc118404038"/>
      <w:bookmarkStart w:id="1784" w:name="_Toc118405956"/>
      <w:bookmarkStart w:id="1785" w:name="_Toc118407074"/>
      <w:bookmarkStart w:id="1786" w:name="_Toc118408741"/>
      <w:bookmarkStart w:id="1787" w:name="_Toc118410614"/>
      <w:bookmarkStart w:id="1788" w:name="_Toc118411305"/>
      <w:bookmarkStart w:id="1789" w:name="_Toc118449952"/>
      <w:bookmarkStart w:id="1790" w:name="_Toc118453093"/>
      <w:bookmarkStart w:id="1791" w:name="_Toc118458730"/>
      <w:bookmarkStart w:id="1792" w:name="_Toc118458792"/>
      <w:bookmarkStart w:id="1793" w:name="_Toc118459010"/>
      <w:bookmarkStart w:id="1794" w:name="_Toc118459135"/>
      <w:bookmarkStart w:id="1795" w:name="_Toc118459849"/>
      <w:bookmarkStart w:id="1796" w:name="_Toc118461121"/>
      <w:bookmarkStart w:id="1797" w:name="_Toc118461571"/>
      <w:bookmarkStart w:id="1798" w:name="_Toc118463702"/>
      <w:bookmarkStart w:id="1799" w:name="_Toc118473099"/>
      <w:bookmarkStart w:id="1800" w:name="_Toc118473201"/>
      <w:bookmarkStart w:id="1801" w:name="_Toc118473353"/>
      <w:bookmarkStart w:id="1802" w:name="_Toc118473467"/>
      <w:bookmarkStart w:id="1803" w:name="_Toc118481258"/>
      <w:bookmarkStart w:id="1804" w:name="_Toc118483555"/>
      <w:bookmarkStart w:id="1805" w:name="_Toc118483758"/>
      <w:bookmarkStart w:id="1806" w:name="_Toc118483835"/>
      <w:bookmarkStart w:id="1807" w:name="_Toc118484196"/>
      <w:bookmarkStart w:id="1808" w:name="_Toc118816893"/>
      <w:bookmarkStart w:id="1809" w:name="_Toc118816973"/>
      <w:bookmarkStart w:id="1810" w:name="_Toc118817439"/>
      <w:bookmarkStart w:id="1811" w:name="_Toc118817519"/>
      <w:bookmarkStart w:id="1812" w:name="_Toc118817609"/>
      <w:bookmarkStart w:id="1813" w:name="_Toc118818950"/>
      <w:bookmarkStart w:id="1814" w:name="_Toc118900893"/>
      <w:bookmarkStart w:id="1815" w:name="_Toc118900972"/>
      <w:bookmarkStart w:id="1816" w:name="_Toc119513929"/>
      <w:bookmarkStart w:id="1817" w:name="_Toc119515028"/>
      <w:bookmarkStart w:id="1818" w:name="_Toc119515113"/>
      <w:bookmarkStart w:id="1819" w:name="_Toc119515198"/>
      <w:bookmarkStart w:id="1820" w:name="_Toc119515321"/>
      <w:bookmarkStart w:id="1821" w:name="_Toc119577522"/>
      <w:bookmarkStart w:id="1822" w:name="_Toc119579086"/>
      <w:bookmarkStart w:id="1823" w:name="_Toc119581042"/>
      <w:bookmarkStart w:id="1824" w:name="_Toc119683715"/>
      <w:bookmarkStart w:id="1825" w:name="_Toc120635869"/>
      <w:bookmarkStart w:id="1826" w:name="_Toc120637111"/>
      <w:bookmarkStart w:id="1827" w:name="_Toc120641141"/>
      <w:bookmarkStart w:id="1828" w:name="_Toc120704518"/>
      <w:bookmarkStart w:id="1829" w:name="_Toc120781101"/>
      <w:bookmarkStart w:id="1830" w:name="_Toc120839643"/>
      <w:bookmarkStart w:id="1831" w:name="_Toc120882838"/>
      <w:bookmarkStart w:id="1832" w:name="_Toc120882928"/>
      <w:bookmarkStart w:id="1833" w:name="_Toc120883018"/>
      <w:bookmarkStart w:id="1834" w:name="_Toc120899219"/>
      <w:bookmarkStart w:id="1835" w:name="_Toc120905797"/>
      <w:bookmarkStart w:id="1836" w:name="_Toc120905885"/>
      <w:bookmarkStart w:id="1837" w:name="_Toc120906812"/>
      <w:bookmarkStart w:id="1838" w:name="_Toc120906993"/>
      <w:bookmarkStart w:id="1839" w:name="_Toc120907405"/>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14:paraId="06886541" w14:textId="77777777" w:rsidR="00E63B13" w:rsidRPr="00BA311D" w:rsidRDefault="00E63B13" w:rsidP="00D725D8">
      <w:pPr>
        <w:pStyle w:val="ListParagraph"/>
        <w:numPr>
          <w:ilvl w:val="0"/>
          <w:numId w:val="20"/>
        </w:numPr>
        <w:tabs>
          <w:tab w:val="left" w:pos="1323"/>
        </w:tabs>
        <w:outlineLvl w:val="0"/>
        <w:rPr>
          <w:b/>
          <w:bCs/>
          <w:vanish/>
          <w:sz w:val="24"/>
          <w:szCs w:val="24"/>
        </w:rPr>
      </w:pPr>
      <w:bookmarkStart w:id="1840" w:name="_Toc119513930"/>
      <w:bookmarkStart w:id="1841" w:name="_Toc119515029"/>
      <w:bookmarkStart w:id="1842" w:name="_Toc119515114"/>
      <w:bookmarkStart w:id="1843" w:name="_Toc119515199"/>
      <w:bookmarkStart w:id="1844" w:name="_Toc119515322"/>
      <w:bookmarkStart w:id="1845" w:name="_Toc119577523"/>
      <w:bookmarkStart w:id="1846" w:name="_Toc119579087"/>
      <w:bookmarkStart w:id="1847" w:name="_Toc119581043"/>
      <w:bookmarkStart w:id="1848" w:name="_Toc119683716"/>
      <w:bookmarkStart w:id="1849" w:name="_Toc120635870"/>
      <w:bookmarkStart w:id="1850" w:name="_Toc120637112"/>
      <w:bookmarkStart w:id="1851" w:name="_Toc120641142"/>
      <w:bookmarkStart w:id="1852" w:name="_Toc120704519"/>
      <w:bookmarkStart w:id="1853" w:name="_Toc120781102"/>
      <w:bookmarkStart w:id="1854" w:name="_Toc120839644"/>
      <w:bookmarkStart w:id="1855" w:name="_Toc120882839"/>
      <w:bookmarkStart w:id="1856" w:name="_Toc120882929"/>
      <w:bookmarkStart w:id="1857" w:name="_Toc120883019"/>
      <w:bookmarkStart w:id="1858" w:name="_Toc120899220"/>
      <w:bookmarkStart w:id="1859" w:name="_Toc120905798"/>
      <w:bookmarkStart w:id="1860" w:name="_Toc120905886"/>
      <w:bookmarkStart w:id="1861" w:name="_Toc120906813"/>
      <w:bookmarkStart w:id="1862" w:name="_Toc120906994"/>
      <w:bookmarkStart w:id="1863" w:name="_Toc120907406"/>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p>
    <w:p w14:paraId="76E1CFCC" w14:textId="77777777" w:rsidR="00E63B13" w:rsidRPr="00BA311D" w:rsidRDefault="00E63B13" w:rsidP="00D725D8">
      <w:pPr>
        <w:pStyle w:val="ListParagraph"/>
        <w:numPr>
          <w:ilvl w:val="0"/>
          <w:numId w:val="20"/>
        </w:numPr>
        <w:tabs>
          <w:tab w:val="left" w:pos="1323"/>
        </w:tabs>
        <w:outlineLvl w:val="0"/>
        <w:rPr>
          <w:b/>
          <w:bCs/>
          <w:vanish/>
          <w:sz w:val="24"/>
          <w:szCs w:val="24"/>
        </w:rPr>
      </w:pPr>
      <w:bookmarkStart w:id="1864" w:name="_Toc119513931"/>
      <w:bookmarkStart w:id="1865" w:name="_Toc119515030"/>
      <w:bookmarkStart w:id="1866" w:name="_Toc119515115"/>
      <w:bookmarkStart w:id="1867" w:name="_Toc119515200"/>
      <w:bookmarkStart w:id="1868" w:name="_Toc119515323"/>
      <w:bookmarkStart w:id="1869" w:name="_Toc119577524"/>
      <w:bookmarkStart w:id="1870" w:name="_Toc119579088"/>
      <w:bookmarkStart w:id="1871" w:name="_Toc119581044"/>
      <w:bookmarkStart w:id="1872" w:name="_Toc119683717"/>
      <w:bookmarkStart w:id="1873" w:name="_Toc120635871"/>
      <w:bookmarkStart w:id="1874" w:name="_Toc120637113"/>
      <w:bookmarkStart w:id="1875" w:name="_Toc120641143"/>
      <w:bookmarkStart w:id="1876" w:name="_Toc120704520"/>
      <w:bookmarkStart w:id="1877" w:name="_Toc120781103"/>
      <w:bookmarkStart w:id="1878" w:name="_Toc120839645"/>
      <w:bookmarkStart w:id="1879" w:name="_Toc120882840"/>
      <w:bookmarkStart w:id="1880" w:name="_Toc120882930"/>
      <w:bookmarkStart w:id="1881" w:name="_Toc120883020"/>
      <w:bookmarkStart w:id="1882" w:name="_Toc120899221"/>
      <w:bookmarkStart w:id="1883" w:name="_Toc120905799"/>
      <w:bookmarkStart w:id="1884" w:name="_Toc120905887"/>
      <w:bookmarkStart w:id="1885" w:name="_Toc120906814"/>
      <w:bookmarkStart w:id="1886" w:name="_Toc120906995"/>
      <w:bookmarkStart w:id="1887" w:name="_Toc120907407"/>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14:paraId="70B4546D" w14:textId="77777777" w:rsidR="00E63B13" w:rsidRPr="00BA311D" w:rsidRDefault="00E63B13" w:rsidP="00D725D8">
      <w:pPr>
        <w:pStyle w:val="ListParagraph"/>
        <w:numPr>
          <w:ilvl w:val="1"/>
          <w:numId w:val="20"/>
        </w:numPr>
        <w:tabs>
          <w:tab w:val="left" w:pos="1323"/>
        </w:tabs>
        <w:outlineLvl w:val="0"/>
        <w:rPr>
          <w:b/>
          <w:bCs/>
          <w:vanish/>
          <w:sz w:val="24"/>
          <w:szCs w:val="24"/>
        </w:rPr>
      </w:pPr>
      <w:bookmarkStart w:id="1888" w:name="_Toc119513932"/>
      <w:bookmarkStart w:id="1889" w:name="_Toc119515031"/>
      <w:bookmarkStart w:id="1890" w:name="_Toc119515116"/>
      <w:bookmarkStart w:id="1891" w:name="_Toc119515201"/>
      <w:bookmarkStart w:id="1892" w:name="_Toc119515324"/>
      <w:bookmarkStart w:id="1893" w:name="_Toc119577525"/>
      <w:bookmarkStart w:id="1894" w:name="_Toc119579089"/>
      <w:bookmarkStart w:id="1895" w:name="_Toc119581045"/>
      <w:bookmarkStart w:id="1896" w:name="_Toc119683718"/>
      <w:bookmarkStart w:id="1897" w:name="_Toc120635872"/>
      <w:bookmarkStart w:id="1898" w:name="_Toc120637114"/>
      <w:bookmarkStart w:id="1899" w:name="_Toc120641144"/>
      <w:bookmarkStart w:id="1900" w:name="_Toc120704521"/>
      <w:bookmarkStart w:id="1901" w:name="_Toc120781104"/>
      <w:bookmarkStart w:id="1902" w:name="_Toc120839646"/>
      <w:bookmarkStart w:id="1903" w:name="_Toc120882841"/>
      <w:bookmarkStart w:id="1904" w:name="_Toc120882931"/>
      <w:bookmarkStart w:id="1905" w:name="_Toc120883021"/>
      <w:bookmarkStart w:id="1906" w:name="_Toc120899222"/>
      <w:bookmarkStart w:id="1907" w:name="_Toc120905800"/>
      <w:bookmarkStart w:id="1908" w:name="_Toc120905888"/>
      <w:bookmarkStart w:id="1909" w:name="_Toc120906815"/>
      <w:bookmarkStart w:id="1910" w:name="_Toc120906996"/>
      <w:bookmarkStart w:id="1911" w:name="_Toc120907408"/>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14:paraId="196A920D" w14:textId="77777777" w:rsidR="00E63B13" w:rsidRPr="00BA311D" w:rsidRDefault="00E63B13" w:rsidP="00D725D8">
      <w:pPr>
        <w:pStyle w:val="ListParagraph"/>
        <w:numPr>
          <w:ilvl w:val="1"/>
          <w:numId w:val="20"/>
        </w:numPr>
        <w:tabs>
          <w:tab w:val="left" w:pos="1323"/>
        </w:tabs>
        <w:outlineLvl w:val="0"/>
        <w:rPr>
          <w:b/>
          <w:bCs/>
          <w:vanish/>
          <w:sz w:val="24"/>
          <w:szCs w:val="24"/>
        </w:rPr>
      </w:pPr>
      <w:bookmarkStart w:id="1912" w:name="_Toc119513933"/>
      <w:bookmarkStart w:id="1913" w:name="_Toc119515032"/>
      <w:bookmarkStart w:id="1914" w:name="_Toc119515117"/>
      <w:bookmarkStart w:id="1915" w:name="_Toc119515202"/>
      <w:bookmarkStart w:id="1916" w:name="_Toc119515325"/>
      <w:bookmarkStart w:id="1917" w:name="_Toc119577526"/>
      <w:bookmarkStart w:id="1918" w:name="_Toc119579090"/>
      <w:bookmarkStart w:id="1919" w:name="_Toc119581046"/>
      <w:bookmarkStart w:id="1920" w:name="_Toc119683719"/>
      <w:bookmarkStart w:id="1921" w:name="_Toc120635873"/>
      <w:bookmarkStart w:id="1922" w:name="_Toc120637115"/>
      <w:bookmarkStart w:id="1923" w:name="_Toc120641145"/>
      <w:bookmarkStart w:id="1924" w:name="_Toc120704522"/>
      <w:bookmarkStart w:id="1925" w:name="_Toc120781105"/>
      <w:bookmarkStart w:id="1926" w:name="_Toc120839647"/>
      <w:bookmarkStart w:id="1927" w:name="_Toc120882842"/>
      <w:bookmarkStart w:id="1928" w:name="_Toc120882932"/>
      <w:bookmarkStart w:id="1929" w:name="_Toc120883022"/>
      <w:bookmarkStart w:id="1930" w:name="_Toc120899223"/>
      <w:bookmarkStart w:id="1931" w:name="_Toc120905801"/>
      <w:bookmarkStart w:id="1932" w:name="_Toc120905889"/>
      <w:bookmarkStart w:id="1933" w:name="_Toc120906816"/>
      <w:bookmarkStart w:id="1934" w:name="_Toc120906997"/>
      <w:bookmarkStart w:id="1935" w:name="_Toc120907409"/>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2C170AFC" w14:textId="77777777" w:rsidR="00E63B13" w:rsidRPr="00BA311D" w:rsidRDefault="00E63B13" w:rsidP="00D725D8">
      <w:pPr>
        <w:pStyle w:val="ListParagraph"/>
        <w:numPr>
          <w:ilvl w:val="1"/>
          <w:numId w:val="20"/>
        </w:numPr>
        <w:tabs>
          <w:tab w:val="left" w:pos="1323"/>
        </w:tabs>
        <w:outlineLvl w:val="0"/>
        <w:rPr>
          <w:b/>
          <w:bCs/>
          <w:vanish/>
          <w:sz w:val="24"/>
          <w:szCs w:val="24"/>
        </w:rPr>
      </w:pPr>
      <w:bookmarkStart w:id="1936" w:name="_Toc119513934"/>
      <w:bookmarkStart w:id="1937" w:name="_Toc119515033"/>
      <w:bookmarkStart w:id="1938" w:name="_Toc119515118"/>
      <w:bookmarkStart w:id="1939" w:name="_Toc119515203"/>
      <w:bookmarkStart w:id="1940" w:name="_Toc119515326"/>
      <w:bookmarkStart w:id="1941" w:name="_Toc119577527"/>
      <w:bookmarkStart w:id="1942" w:name="_Toc119579091"/>
      <w:bookmarkStart w:id="1943" w:name="_Toc119581047"/>
      <w:bookmarkStart w:id="1944" w:name="_Toc119683720"/>
      <w:bookmarkStart w:id="1945" w:name="_Toc120635874"/>
      <w:bookmarkStart w:id="1946" w:name="_Toc120637116"/>
      <w:bookmarkStart w:id="1947" w:name="_Toc120641146"/>
      <w:bookmarkStart w:id="1948" w:name="_Toc120704523"/>
      <w:bookmarkStart w:id="1949" w:name="_Toc120781106"/>
      <w:bookmarkStart w:id="1950" w:name="_Toc120839648"/>
      <w:bookmarkStart w:id="1951" w:name="_Toc120882843"/>
      <w:bookmarkStart w:id="1952" w:name="_Toc120882933"/>
      <w:bookmarkStart w:id="1953" w:name="_Toc120883023"/>
      <w:bookmarkStart w:id="1954" w:name="_Toc120899224"/>
      <w:bookmarkStart w:id="1955" w:name="_Toc120905802"/>
      <w:bookmarkStart w:id="1956" w:name="_Toc120905890"/>
      <w:bookmarkStart w:id="1957" w:name="_Toc120906817"/>
      <w:bookmarkStart w:id="1958" w:name="_Toc120906998"/>
      <w:bookmarkStart w:id="1959" w:name="_Toc120907410"/>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14:paraId="6EB4916B" w14:textId="2871AD6E" w:rsidR="00197BF1" w:rsidRPr="00BA311D" w:rsidRDefault="00FE1B04" w:rsidP="00D725D8">
      <w:pPr>
        <w:pStyle w:val="Heading1"/>
        <w:numPr>
          <w:ilvl w:val="2"/>
          <w:numId w:val="20"/>
        </w:numPr>
        <w:tabs>
          <w:tab w:val="left" w:pos="1323"/>
        </w:tabs>
        <w:spacing w:before="0"/>
      </w:pPr>
      <w:bookmarkStart w:id="1960" w:name="_Toc120907411"/>
      <w:r w:rsidRPr="00BA311D">
        <w:t>Hardware Filter</w:t>
      </w:r>
      <w:bookmarkEnd w:id="1960"/>
    </w:p>
    <w:p w14:paraId="4B1B119C" w14:textId="77777777" w:rsidR="00FE1B04" w:rsidRPr="00BA311D" w:rsidRDefault="00FE1B04" w:rsidP="00FE1B04">
      <w:pPr>
        <w:pStyle w:val="Heading1"/>
        <w:tabs>
          <w:tab w:val="left" w:pos="1323"/>
        </w:tabs>
        <w:ind w:firstLine="0"/>
      </w:pPr>
    </w:p>
    <w:p w14:paraId="0E381756" w14:textId="7F5061F0" w:rsidR="00A64B9C" w:rsidRPr="00BA311D" w:rsidRDefault="00A64B9C" w:rsidP="004356BA">
      <w:pPr>
        <w:pStyle w:val="BodyText"/>
        <w:spacing w:before="0" w:after="14" w:line="480" w:lineRule="auto"/>
        <w:ind w:left="792" w:right="864" w:firstLine="432"/>
        <w:jc w:val="both"/>
      </w:pPr>
      <w:r w:rsidRPr="00BA311D">
        <w:t xml:space="preserve">For the BPM algorithm, the digital signal processing was done on the software side. The output from the heart rate sensor was not </w:t>
      </w:r>
      <w:r w:rsidR="004356BA" w:rsidRPr="00BA311D">
        <w:t xml:space="preserve">sufficient </w:t>
      </w:r>
      <w:r w:rsidRPr="00BA311D">
        <w:t xml:space="preserve">to calculate an effective BPM, therefore filtering was </w:t>
      </w:r>
      <w:r w:rsidR="004356BA" w:rsidRPr="00BA311D">
        <w:t>used</w:t>
      </w:r>
      <w:r w:rsidRPr="00BA311D">
        <w:t xml:space="preserve"> to eliminate the discrepancies.</w:t>
      </w:r>
      <w:r w:rsidR="004356BA" w:rsidRPr="00BA311D">
        <w:t xml:space="preserve"> </w:t>
      </w:r>
      <w:r w:rsidR="004356BA" w:rsidRPr="00BA311D">
        <w:fldChar w:fldCharType="begin"/>
      </w:r>
      <w:r w:rsidR="004356BA" w:rsidRPr="00BA311D">
        <w:instrText xml:space="preserve"> REF _Ref120031130 \h  \* MERGEFORMAT </w:instrText>
      </w:r>
      <w:r w:rsidR="004356BA" w:rsidRPr="00BA311D">
        <w:fldChar w:fldCharType="separate"/>
      </w:r>
      <w:r w:rsidR="00D128A0" w:rsidRPr="00BA311D">
        <w:t xml:space="preserve">Figure </w:t>
      </w:r>
      <w:r w:rsidR="00D128A0" w:rsidRPr="00D128A0">
        <w:rPr>
          <w:noProof/>
          <w:color w:val="0070C0"/>
        </w:rPr>
        <w:t>52</w:t>
      </w:r>
      <w:r w:rsidR="004356BA" w:rsidRPr="00BA311D">
        <w:fldChar w:fldCharType="end"/>
      </w:r>
      <w:r w:rsidR="004356BA" w:rsidRPr="00BA311D">
        <w:t xml:space="preserve"> illustrates me using</w:t>
      </w:r>
      <w:r w:rsidRPr="00BA311D">
        <w:t xml:space="preserve"> an oscilloscope to probe my ECG signal</w:t>
      </w:r>
      <w:r w:rsidR="004356BA" w:rsidRPr="00BA311D">
        <w:t xml:space="preserve"> and measures a pulse that is roughly 1-2Hz using </w:t>
      </w:r>
      <w:r w:rsidRPr="00BA311D">
        <w:t xml:space="preserve">the heart rate sensor. My ECG pulse corresponds to a BPM ranging from 60-120 but more importantly, </w:t>
      </w:r>
      <w:r w:rsidR="004356BA" w:rsidRPr="00BA311D">
        <w:t xml:space="preserve">the </w:t>
      </w:r>
      <w:r w:rsidR="00274B61" w:rsidRPr="00BA311D">
        <w:t xml:space="preserve">pulse is </w:t>
      </w:r>
      <w:r w:rsidR="000838FE" w:rsidRPr="00BA311D">
        <w:t>active</w:t>
      </w:r>
      <w:r w:rsidR="00274B61" w:rsidRPr="00BA311D">
        <w:t xml:space="preserve"> for a duration of roughly 300ms that translates to a frequency of 3.3Hz. For this signal, the high frequency content is the pulse </w:t>
      </w:r>
      <w:r w:rsidR="004356BA" w:rsidRPr="00BA311D">
        <w:t xml:space="preserve">and </w:t>
      </w:r>
      <w:r w:rsidR="00274B61" w:rsidRPr="00BA311D">
        <w:t xml:space="preserve">to </w:t>
      </w:r>
      <w:r w:rsidR="004356BA" w:rsidRPr="00BA311D">
        <w:t>isolate</w:t>
      </w:r>
      <w:r w:rsidR="00274B61" w:rsidRPr="00BA311D">
        <w:t xml:space="preserve"> the signal, a high pass filter can be used to block or attenuate low frequencies.</w:t>
      </w:r>
    </w:p>
    <w:p w14:paraId="78F14914" w14:textId="4162E054" w:rsidR="0069665C" w:rsidRPr="00BA311D" w:rsidRDefault="00A64B9C" w:rsidP="00217A96">
      <w:pPr>
        <w:pStyle w:val="BodyText"/>
        <w:keepNext/>
        <w:spacing w:before="0" w:after="14" w:line="480" w:lineRule="auto"/>
        <w:ind w:right="845" w:firstLine="720"/>
      </w:pPr>
      <w:r w:rsidRPr="00BA311D">
        <w:rPr>
          <w:noProof/>
        </w:rPr>
        <w:drawing>
          <wp:inline distT="0" distB="0" distL="0" distR="0" wp14:anchorId="081BD4A9" wp14:editId="5179F884">
            <wp:extent cx="4901184" cy="259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11764" cy="2596392"/>
                    </a:xfrm>
                    <a:prstGeom prst="rect">
                      <a:avLst/>
                    </a:prstGeom>
                    <a:noFill/>
                    <a:ln>
                      <a:noFill/>
                    </a:ln>
                  </pic:spPr>
                </pic:pic>
              </a:graphicData>
            </a:graphic>
          </wp:inline>
        </w:drawing>
      </w:r>
    </w:p>
    <w:p w14:paraId="3AF7E266" w14:textId="606015D0" w:rsidR="00E31B3E" w:rsidRPr="00BA311D" w:rsidRDefault="0069665C" w:rsidP="0069665C">
      <w:pPr>
        <w:pStyle w:val="Caption"/>
        <w:jc w:val="center"/>
        <w:rPr>
          <w:sz w:val="24"/>
          <w:szCs w:val="24"/>
        </w:rPr>
      </w:pPr>
      <w:bookmarkStart w:id="1961" w:name="_Ref120031130"/>
      <w:bookmarkStart w:id="1962" w:name="_Toc118460330"/>
      <w:bookmarkStart w:id="1963" w:name="_Toc120907468"/>
      <w:r w:rsidRPr="00BA311D">
        <w:rPr>
          <w:sz w:val="24"/>
          <w:szCs w:val="24"/>
        </w:rPr>
        <w:t xml:space="preserve">Figure </w:t>
      </w:r>
      <w:r w:rsidRPr="00BA311D">
        <w:rPr>
          <w:sz w:val="24"/>
          <w:szCs w:val="24"/>
        </w:rPr>
        <w:fldChar w:fldCharType="begin"/>
      </w:r>
      <w:r w:rsidRPr="00BA311D">
        <w:rPr>
          <w:sz w:val="24"/>
          <w:szCs w:val="24"/>
        </w:rPr>
        <w:instrText xml:space="preserve"> SEQ Figure \* ARABIC </w:instrText>
      </w:r>
      <w:r w:rsidRPr="00BA311D">
        <w:rPr>
          <w:sz w:val="24"/>
          <w:szCs w:val="24"/>
        </w:rPr>
        <w:fldChar w:fldCharType="separate"/>
      </w:r>
      <w:r w:rsidR="00D128A0">
        <w:rPr>
          <w:noProof/>
          <w:sz w:val="24"/>
          <w:szCs w:val="24"/>
        </w:rPr>
        <w:t>52</w:t>
      </w:r>
      <w:r w:rsidRPr="00BA311D">
        <w:rPr>
          <w:noProof/>
          <w:sz w:val="24"/>
          <w:szCs w:val="24"/>
        </w:rPr>
        <w:fldChar w:fldCharType="end"/>
      </w:r>
      <w:bookmarkEnd w:id="1961"/>
      <w:r w:rsidRPr="00BA311D">
        <w:rPr>
          <w:sz w:val="24"/>
          <w:szCs w:val="24"/>
        </w:rPr>
        <w:t>. Oscilloscope Reading of Pulse Sensor</w:t>
      </w:r>
      <w:bookmarkEnd w:id="1962"/>
      <w:bookmarkEnd w:id="1963"/>
    </w:p>
    <w:p w14:paraId="36ED8725" w14:textId="4434FBD7" w:rsidR="006577ED" w:rsidRPr="00BA311D" w:rsidRDefault="00134377" w:rsidP="00134377">
      <w:pPr>
        <w:spacing w:line="480" w:lineRule="auto"/>
        <w:ind w:left="792" w:right="864"/>
        <w:jc w:val="both"/>
        <w:rPr>
          <w:sz w:val="24"/>
          <w:szCs w:val="24"/>
        </w:rPr>
      </w:pPr>
      <w:r w:rsidRPr="00BA311D">
        <w:rPr>
          <w:sz w:val="24"/>
          <w:szCs w:val="24"/>
        </w:rPr>
        <w:t xml:space="preserve">     </w:t>
      </w:r>
      <w:r w:rsidR="00274B61" w:rsidRPr="00BA311D">
        <w:rPr>
          <w:sz w:val="24"/>
          <w:szCs w:val="24"/>
        </w:rPr>
        <w:t xml:space="preserve">The software implementation filtered the signal by applying a moving average filter, which behaves like a low pass filter. </w:t>
      </w:r>
      <w:r w:rsidR="00F55807" w:rsidRPr="00BA311D">
        <w:rPr>
          <w:sz w:val="24"/>
          <w:szCs w:val="24"/>
        </w:rPr>
        <w:t>Using</w:t>
      </w:r>
      <w:r w:rsidR="00274B61" w:rsidRPr="00BA311D">
        <w:rPr>
          <w:sz w:val="24"/>
          <w:szCs w:val="24"/>
        </w:rPr>
        <w:t xml:space="preserve"> the moving average of the ECG signal, you can filter the signal to not include any pulse</w:t>
      </w:r>
      <w:r w:rsidR="006577ED" w:rsidRPr="00BA311D">
        <w:rPr>
          <w:sz w:val="24"/>
          <w:szCs w:val="24"/>
        </w:rPr>
        <w:t>s</w:t>
      </w:r>
      <w:r w:rsidR="00274B61" w:rsidRPr="00BA311D">
        <w:rPr>
          <w:sz w:val="24"/>
          <w:szCs w:val="24"/>
        </w:rPr>
        <w:t xml:space="preserve"> less than the moving average.</w:t>
      </w:r>
      <w:r w:rsidR="006577ED" w:rsidRPr="00BA311D">
        <w:rPr>
          <w:sz w:val="24"/>
          <w:szCs w:val="24"/>
        </w:rPr>
        <w:t xml:space="preserve"> This implementation can be improved by using FPGA resources such as digital filters. The </w:t>
      </w:r>
      <w:r w:rsidR="009C3FCC" w:rsidRPr="00BA311D">
        <w:rPr>
          <w:sz w:val="24"/>
          <w:szCs w:val="24"/>
        </w:rPr>
        <w:t xml:space="preserve">FPGA has DSP slices that allow high speed arithmetic or </w:t>
      </w:r>
      <w:r w:rsidR="009C3FCC" w:rsidRPr="00BA311D">
        <w:rPr>
          <w:sz w:val="24"/>
          <w:szCs w:val="24"/>
        </w:rPr>
        <w:lastRenderedPageBreak/>
        <w:t xml:space="preserve">filtering. </w:t>
      </w:r>
      <w:r w:rsidR="006577ED" w:rsidRPr="00BA311D">
        <w:rPr>
          <w:sz w:val="24"/>
          <w:szCs w:val="24"/>
        </w:rPr>
        <w:t>By understanding the ECG pulse and frequency of interest, a</w:t>
      </w:r>
      <w:r w:rsidR="00F55807" w:rsidRPr="00BA311D">
        <w:rPr>
          <w:sz w:val="24"/>
          <w:szCs w:val="24"/>
        </w:rPr>
        <w:t xml:space="preserve"> Finite Impulse Response (FIR) or Infinite Impulse Response (IIR) filter </w:t>
      </w:r>
      <w:r w:rsidR="006577ED" w:rsidRPr="00BA311D">
        <w:rPr>
          <w:sz w:val="24"/>
          <w:szCs w:val="24"/>
        </w:rPr>
        <w:t xml:space="preserve">can be </w:t>
      </w:r>
      <w:r w:rsidR="00F55807" w:rsidRPr="00BA311D">
        <w:rPr>
          <w:sz w:val="24"/>
          <w:szCs w:val="24"/>
        </w:rPr>
        <w:t>used</w:t>
      </w:r>
      <w:r w:rsidR="006577ED" w:rsidRPr="00BA311D">
        <w:rPr>
          <w:sz w:val="24"/>
          <w:szCs w:val="24"/>
        </w:rPr>
        <w:t xml:space="preserve"> to attenuate the signal. </w:t>
      </w:r>
    </w:p>
    <w:p w14:paraId="7F5C18F2" w14:textId="64125EB2" w:rsidR="00A64B9C" w:rsidRPr="00BA311D" w:rsidRDefault="00134377" w:rsidP="00134377">
      <w:pPr>
        <w:spacing w:line="480" w:lineRule="auto"/>
        <w:ind w:left="792" w:right="864"/>
        <w:jc w:val="both"/>
        <w:rPr>
          <w:sz w:val="24"/>
          <w:szCs w:val="24"/>
        </w:rPr>
      </w:pPr>
      <w:r w:rsidRPr="00BA311D">
        <w:rPr>
          <w:sz w:val="24"/>
          <w:szCs w:val="24"/>
        </w:rPr>
        <w:t xml:space="preserve">     </w:t>
      </w:r>
      <w:r w:rsidR="006577ED" w:rsidRPr="00BA311D">
        <w:rPr>
          <w:sz w:val="24"/>
          <w:szCs w:val="24"/>
        </w:rPr>
        <w:t xml:space="preserve">We are interested in the </w:t>
      </w:r>
      <w:r w:rsidR="00417693" w:rsidRPr="00BA311D">
        <w:rPr>
          <w:sz w:val="24"/>
          <w:szCs w:val="24"/>
        </w:rPr>
        <w:t>edge’s</w:t>
      </w:r>
      <w:r w:rsidR="006577ED" w:rsidRPr="00BA311D">
        <w:rPr>
          <w:sz w:val="24"/>
          <w:szCs w:val="24"/>
        </w:rPr>
        <w:t>; therefore, a high pass filter can be used but the same functionality can be achieved using a low pass and simple arithmetic operation. For example, if the low pass filter is used on the ECG signal the filtered output can be subtracted from the original ECG signal and the high frequency content will be remaining.</w:t>
      </w:r>
    </w:p>
    <w:p w14:paraId="0999F934" w14:textId="2BF6CE13" w:rsidR="00FE1B04" w:rsidRPr="00BA311D" w:rsidRDefault="00FE1B04" w:rsidP="00D725D8">
      <w:pPr>
        <w:pStyle w:val="Heading1"/>
        <w:numPr>
          <w:ilvl w:val="2"/>
          <w:numId w:val="20"/>
        </w:numPr>
        <w:tabs>
          <w:tab w:val="left" w:pos="1323"/>
        </w:tabs>
        <w:spacing w:before="0"/>
      </w:pPr>
      <w:bookmarkStart w:id="1964" w:name="_Toc120907412"/>
      <w:r w:rsidRPr="00BA311D">
        <w:t>Circular Buffer</w:t>
      </w:r>
      <w:bookmarkEnd w:id="1964"/>
    </w:p>
    <w:p w14:paraId="04E45F80" w14:textId="77777777" w:rsidR="00FE1B04" w:rsidRPr="00BA311D" w:rsidRDefault="00FE1B04" w:rsidP="00FE1B04">
      <w:pPr>
        <w:pStyle w:val="Heading1"/>
        <w:tabs>
          <w:tab w:val="left" w:pos="1323"/>
        </w:tabs>
        <w:spacing w:before="0"/>
        <w:ind w:left="1224" w:firstLine="0"/>
      </w:pPr>
    </w:p>
    <w:p w14:paraId="7CA56921" w14:textId="31315FDE" w:rsidR="006577ED" w:rsidRPr="00BA311D" w:rsidRDefault="001A17FD" w:rsidP="00134377">
      <w:pPr>
        <w:pStyle w:val="BodyText"/>
        <w:spacing w:before="0" w:after="14" w:line="480" w:lineRule="auto"/>
        <w:ind w:left="792" w:right="864"/>
        <w:jc w:val="both"/>
        <w:rPr>
          <w:spacing w:val="-4"/>
        </w:rPr>
      </w:pPr>
      <w:r w:rsidRPr="00BA311D">
        <w:rPr>
          <w:spacing w:val="-4"/>
        </w:rPr>
        <w:t xml:space="preserve">     </w:t>
      </w:r>
      <w:r w:rsidR="006E38E4" w:rsidRPr="00BA311D">
        <w:rPr>
          <w:spacing w:val="-4"/>
        </w:rPr>
        <w:t>The filter needed a</w:t>
      </w:r>
      <w:r w:rsidR="00D725C2" w:rsidRPr="00BA311D">
        <w:rPr>
          <w:spacing w:val="-4"/>
        </w:rPr>
        <w:t>n</w:t>
      </w:r>
      <w:r w:rsidR="006E38E4" w:rsidRPr="00BA311D">
        <w:rPr>
          <w:spacing w:val="-4"/>
        </w:rPr>
        <w:t xml:space="preserve"> array or window to store the raw signal from the Pmod AD2 </w:t>
      </w:r>
      <w:r w:rsidR="000838FE" w:rsidRPr="00BA311D">
        <w:rPr>
          <w:spacing w:val="-4"/>
        </w:rPr>
        <w:t>to</w:t>
      </w:r>
      <w:r w:rsidR="006E38E4" w:rsidRPr="00BA311D">
        <w:rPr>
          <w:spacing w:val="-4"/>
        </w:rPr>
        <w:t xml:space="preserve"> calculate a continuous moving average. To calculate a new moving average, the array holding the current elements needs to be shifted by one element every calculation. Since only one data value changes per moving average calculation, the window should be </w:t>
      </w:r>
      <w:r w:rsidR="00D725C2" w:rsidRPr="00BA311D">
        <w:rPr>
          <w:spacing w:val="-4"/>
        </w:rPr>
        <w:t>shifted</w:t>
      </w:r>
      <w:r w:rsidR="006E38E4" w:rsidRPr="00BA311D">
        <w:rPr>
          <w:spacing w:val="-4"/>
        </w:rPr>
        <w:t xml:space="preserve"> by 1</w:t>
      </w:r>
      <w:r w:rsidR="00D725C2" w:rsidRPr="00BA311D">
        <w:rPr>
          <w:spacing w:val="-4"/>
        </w:rPr>
        <w:t xml:space="preserve"> to create a new space for the incoming signal</w:t>
      </w:r>
      <w:r w:rsidR="006E38E4" w:rsidRPr="00BA311D">
        <w:rPr>
          <w:spacing w:val="-4"/>
        </w:rPr>
        <w:t xml:space="preserve">. This process can be very slow and in fact, operates at </w:t>
      </w:r>
      <w:r w:rsidR="00D725C2" w:rsidRPr="00BA311D">
        <w:rPr>
          <w:spacing w:val="-4"/>
        </w:rPr>
        <w:t xml:space="preserve">O(n) since n operations are needed to shift all elements. A circular buffer behaves like a </w:t>
      </w:r>
      <w:r w:rsidR="005A418B" w:rsidRPr="00BA311D">
        <w:rPr>
          <w:spacing w:val="-4"/>
        </w:rPr>
        <w:t>Firs</w:t>
      </w:r>
      <w:r w:rsidR="008979A8" w:rsidRPr="00BA311D">
        <w:rPr>
          <w:spacing w:val="-4"/>
        </w:rPr>
        <w:t xml:space="preserve"> In, First Out</w:t>
      </w:r>
      <w:r w:rsidR="005A418B" w:rsidRPr="00BA311D">
        <w:rPr>
          <w:spacing w:val="-4"/>
        </w:rPr>
        <w:t xml:space="preserve"> </w:t>
      </w:r>
      <w:r w:rsidR="008979A8" w:rsidRPr="00BA311D">
        <w:rPr>
          <w:spacing w:val="-4"/>
        </w:rPr>
        <w:t>(</w:t>
      </w:r>
      <w:r w:rsidR="00D725C2" w:rsidRPr="00BA311D">
        <w:rPr>
          <w:spacing w:val="-4"/>
        </w:rPr>
        <w:t>FIFO</w:t>
      </w:r>
      <w:r w:rsidR="008979A8" w:rsidRPr="00BA311D">
        <w:rPr>
          <w:spacing w:val="-4"/>
        </w:rPr>
        <w:t>)</w:t>
      </w:r>
      <w:r w:rsidR="00D725C2" w:rsidRPr="00BA311D">
        <w:rPr>
          <w:spacing w:val="-4"/>
        </w:rPr>
        <w:t xml:space="preserve"> </w:t>
      </w:r>
      <w:r w:rsidR="008979A8" w:rsidRPr="00BA311D">
        <w:rPr>
          <w:spacing w:val="-4"/>
        </w:rPr>
        <w:t xml:space="preserve">data structure </w:t>
      </w:r>
      <w:r w:rsidR="00D725C2" w:rsidRPr="00BA311D">
        <w:rPr>
          <w:spacing w:val="-4"/>
        </w:rPr>
        <w:t>by releasing oldest elements first and can a be single or fixed size</w:t>
      </w:r>
      <w:r w:rsidR="008979A8" w:rsidRPr="00BA311D">
        <w:rPr>
          <w:spacing w:val="-4"/>
        </w:rPr>
        <w:t xml:space="preserve"> </w:t>
      </w:r>
      <w:r w:rsidR="008979A8" w:rsidRPr="00BA311D">
        <w:rPr>
          <w:rStyle w:val="EndnoteReference"/>
          <w:spacing w:val="-4"/>
        </w:rPr>
        <w:t>[</w:t>
      </w:r>
      <w:r w:rsidR="008979A8" w:rsidRPr="00BA311D">
        <w:rPr>
          <w:rStyle w:val="EndnoteReference"/>
          <w:spacing w:val="-4"/>
        </w:rPr>
        <w:endnoteReference w:id="44"/>
      </w:r>
      <w:r w:rsidR="008979A8" w:rsidRPr="00BA311D">
        <w:rPr>
          <w:rStyle w:val="EndnoteReference"/>
          <w:spacing w:val="-4"/>
        </w:rPr>
        <w:t>]</w:t>
      </w:r>
      <w:r w:rsidR="00D725C2" w:rsidRPr="00BA311D">
        <w:rPr>
          <w:spacing w:val="-4"/>
        </w:rPr>
        <w:t>. This can enhance the performance of the algorithm as each moving average calculation w</w:t>
      </w:r>
      <w:r w:rsidR="00FE4C4D" w:rsidRPr="00BA311D">
        <w:rPr>
          <w:spacing w:val="-4"/>
        </w:rPr>
        <w:t>on’t require the data be shuffled around but instead just update head or tail pointer. If data is added, the head pointer advances while the tail pointer advances when data is consumed. If you reach the end of the buffer, the pointers wrap around.</w:t>
      </w:r>
    </w:p>
    <w:p w14:paraId="4E379FEA" w14:textId="46FEACCC" w:rsidR="00844CFE" w:rsidRPr="00BA311D" w:rsidRDefault="00844CFE" w:rsidP="00134377">
      <w:pPr>
        <w:pStyle w:val="BodyText"/>
        <w:spacing w:before="0" w:after="14" w:line="480" w:lineRule="auto"/>
        <w:ind w:left="792" w:right="864"/>
        <w:jc w:val="both"/>
        <w:rPr>
          <w:spacing w:val="-4"/>
        </w:rPr>
      </w:pPr>
    </w:p>
    <w:p w14:paraId="6BB49A48" w14:textId="77777777" w:rsidR="00844CFE" w:rsidRPr="00BA311D" w:rsidRDefault="00844CFE" w:rsidP="00134377">
      <w:pPr>
        <w:pStyle w:val="BodyText"/>
        <w:spacing w:before="0" w:after="14" w:line="480" w:lineRule="auto"/>
        <w:ind w:left="792" w:right="864"/>
        <w:jc w:val="both"/>
        <w:rPr>
          <w:spacing w:val="-4"/>
        </w:rPr>
      </w:pPr>
    </w:p>
    <w:p w14:paraId="64A2AA9B" w14:textId="5FB70223" w:rsidR="00197BF1" w:rsidRPr="00BA311D" w:rsidRDefault="008979A8" w:rsidP="001A6DE1">
      <w:pPr>
        <w:pStyle w:val="Heading1"/>
        <w:numPr>
          <w:ilvl w:val="1"/>
          <w:numId w:val="19"/>
        </w:numPr>
        <w:tabs>
          <w:tab w:val="left" w:pos="1323"/>
        </w:tabs>
        <w:spacing w:before="0"/>
        <w:ind w:left="1080"/>
      </w:pPr>
      <w:bookmarkStart w:id="1965" w:name="_Toc120907413"/>
      <w:r w:rsidRPr="00BA311D">
        <w:lastRenderedPageBreak/>
        <w:t>Stress Level Algorithm</w:t>
      </w:r>
      <w:bookmarkEnd w:id="1965"/>
    </w:p>
    <w:p w14:paraId="0476E753" w14:textId="77777777" w:rsidR="00197BF1" w:rsidRPr="00BA311D" w:rsidRDefault="00197BF1" w:rsidP="00197BF1">
      <w:pPr>
        <w:pStyle w:val="Heading1"/>
        <w:tabs>
          <w:tab w:val="left" w:pos="1323"/>
        </w:tabs>
        <w:ind w:firstLine="0"/>
      </w:pPr>
    </w:p>
    <w:p w14:paraId="17CBE758" w14:textId="0911F6F5" w:rsidR="00197BF1" w:rsidRPr="00BA311D" w:rsidRDefault="00180A81" w:rsidP="00134377">
      <w:pPr>
        <w:pStyle w:val="BodyText"/>
        <w:spacing w:before="0" w:after="14" w:line="480" w:lineRule="auto"/>
        <w:ind w:left="792" w:right="864" w:firstLine="288"/>
        <w:jc w:val="both"/>
      </w:pPr>
      <w:r w:rsidRPr="00BA311D">
        <w:t xml:space="preserve">A stress </w:t>
      </w:r>
      <w:r w:rsidR="008979A8" w:rsidRPr="00BA311D">
        <w:t>level algorithm</w:t>
      </w:r>
      <w:r w:rsidRPr="00BA311D">
        <w:t xml:space="preserve"> template on GitHub</w:t>
      </w:r>
      <w:r w:rsidR="00022121" w:rsidRPr="00BA311D">
        <w:t>,</w:t>
      </w:r>
      <w:r w:rsidRPr="00BA311D">
        <w:t xml:space="preserve"> w</w:t>
      </w:r>
      <w:r w:rsidR="00022121" w:rsidRPr="00BA311D">
        <w:t>as found with</w:t>
      </w:r>
      <w:r w:rsidRPr="00BA311D">
        <w:t xml:space="preserve"> suitable </w:t>
      </w:r>
      <w:r w:rsidR="0056048E" w:rsidRPr="00BA311D">
        <w:t>parameters</w:t>
      </w:r>
      <w:r w:rsidRPr="00BA311D">
        <w:t xml:space="preserve"> </w:t>
      </w:r>
      <w:r w:rsidR="002B1821" w:rsidRPr="00BA311D">
        <w:t xml:space="preserve">to create a custom IP block with stress </w:t>
      </w:r>
      <w:r w:rsidR="008979A8" w:rsidRPr="00BA311D">
        <w:t>level</w:t>
      </w:r>
      <w:r w:rsidR="002B1821" w:rsidRPr="00BA311D">
        <w:t xml:space="preserve"> logic. This allowed for easy integration to the </w:t>
      </w:r>
      <w:r w:rsidR="00201D2E" w:rsidRPr="00BA311D">
        <w:t>system,</w:t>
      </w:r>
      <w:r w:rsidR="002B1821" w:rsidRPr="00BA311D">
        <w:t xml:space="preserve"> but improvements can be made. The </w:t>
      </w:r>
      <w:r w:rsidR="008979A8" w:rsidRPr="00BA311D">
        <w:t>stress level</w:t>
      </w:r>
      <w:r w:rsidR="002B1821" w:rsidRPr="00BA311D">
        <w:t xml:space="preserve"> module can be improved </w:t>
      </w:r>
      <w:r w:rsidR="008979A8" w:rsidRPr="00BA311D">
        <w:t xml:space="preserve">with the use of </w:t>
      </w:r>
      <w:r w:rsidR="002B1821" w:rsidRPr="00BA311D">
        <w:t>machine learning algorithm by adding memory and a feedback loop to learn from previous data.</w:t>
      </w:r>
    </w:p>
    <w:p w14:paraId="07907807" w14:textId="77A2588C" w:rsidR="00197BF1" w:rsidRPr="00BA311D" w:rsidRDefault="00197BF1" w:rsidP="001A6DE1">
      <w:pPr>
        <w:pStyle w:val="Heading1"/>
        <w:numPr>
          <w:ilvl w:val="1"/>
          <w:numId w:val="19"/>
        </w:numPr>
        <w:tabs>
          <w:tab w:val="left" w:pos="1323"/>
        </w:tabs>
        <w:spacing w:before="0"/>
        <w:ind w:left="1080"/>
      </w:pPr>
      <w:bookmarkStart w:id="1966" w:name="_Toc120907414"/>
      <w:r w:rsidRPr="00BA311D">
        <w:t>Prototype Glove</w:t>
      </w:r>
      <w:bookmarkEnd w:id="1966"/>
    </w:p>
    <w:p w14:paraId="05F3F718" w14:textId="77777777" w:rsidR="00197BF1" w:rsidRPr="00BA311D" w:rsidRDefault="00197BF1" w:rsidP="00197BF1">
      <w:pPr>
        <w:pStyle w:val="Heading1"/>
        <w:tabs>
          <w:tab w:val="left" w:pos="1323"/>
        </w:tabs>
        <w:ind w:firstLine="0"/>
      </w:pPr>
    </w:p>
    <w:p w14:paraId="0B668452" w14:textId="59E7D5B4" w:rsidR="005A1730" w:rsidRPr="00BA311D" w:rsidRDefault="006533E3" w:rsidP="00134377">
      <w:pPr>
        <w:pStyle w:val="BodyText"/>
        <w:spacing w:before="0" w:after="14" w:line="480" w:lineRule="auto"/>
        <w:ind w:left="792" w:right="864" w:firstLine="288"/>
        <w:jc w:val="both"/>
      </w:pPr>
      <w:r w:rsidRPr="00BA311D">
        <w:t xml:space="preserve">One of the goals of the project was to develop a wearable device using the sensors, </w:t>
      </w:r>
      <w:r w:rsidR="00201D2E" w:rsidRPr="00BA311D">
        <w:t>like</w:t>
      </w:r>
      <w:r w:rsidRPr="00BA311D">
        <w:t xml:space="preserve"> an Apple smartwatch. Not enough time was spent designing a wearable </w:t>
      </w:r>
      <w:r w:rsidR="00201D2E" w:rsidRPr="00BA311D">
        <w:t>device,</w:t>
      </w:r>
      <w:r w:rsidRPr="00BA311D">
        <w:t xml:space="preserve"> but a Velcro glove could be a simple protype</w:t>
      </w:r>
      <w:r w:rsidR="00022121" w:rsidRPr="00BA311D">
        <w:t xml:space="preserve"> with all sensors attached. </w:t>
      </w:r>
      <w:r w:rsidR="00A173FF" w:rsidRPr="00BA311D">
        <w:t xml:space="preserve">The sensors </w:t>
      </w:r>
      <w:r w:rsidR="004B56EE" w:rsidRPr="00BA311D">
        <w:t xml:space="preserve">are contact type, which allows for them to be embedded or sewed onto the Velcro. </w:t>
      </w:r>
    </w:p>
    <w:p w14:paraId="4DB2F557" w14:textId="23AB6C20" w:rsidR="005A1730" w:rsidRPr="00BA311D" w:rsidRDefault="005A1730" w:rsidP="005A1730">
      <w:pPr>
        <w:widowControl/>
        <w:autoSpaceDE/>
        <w:autoSpaceDN/>
        <w:spacing w:after="160" w:line="259" w:lineRule="auto"/>
        <w:rPr>
          <w:sz w:val="24"/>
          <w:szCs w:val="24"/>
        </w:rPr>
      </w:pPr>
      <w:r w:rsidRPr="00BA311D">
        <w:rPr>
          <w:sz w:val="24"/>
          <w:szCs w:val="24"/>
        </w:rPr>
        <w:br w:type="page"/>
      </w:r>
    </w:p>
    <w:p w14:paraId="5382D535" w14:textId="6D9FBBC2" w:rsidR="004D14C2" w:rsidRPr="00BA311D" w:rsidRDefault="00F46417" w:rsidP="004D14C2">
      <w:pPr>
        <w:pStyle w:val="Heading1"/>
        <w:numPr>
          <w:ilvl w:val="0"/>
          <w:numId w:val="4"/>
        </w:numPr>
        <w:tabs>
          <w:tab w:val="left" w:pos="4402"/>
        </w:tabs>
        <w:spacing w:before="0"/>
        <w:ind w:left="4401" w:hanging="241"/>
        <w:jc w:val="left"/>
      </w:pPr>
      <w:bookmarkStart w:id="1967" w:name="_Toc120907415"/>
      <w:r w:rsidRPr="00BA311D">
        <w:lastRenderedPageBreak/>
        <w:t>Conclusion</w:t>
      </w:r>
      <w:bookmarkStart w:id="1968" w:name="_Toc117091130"/>
      <w:bookmarkStart w:id="1969" w:name="_Toc117091178"/>
      <w:bookmarkStart w:id="1970" w:name="_Toc117091226"/>
      <w:bookmarkStart w:id="1971" w:name="_Toc117091274"/>
      <w:bookmarkStart w:id="1972" w:name="_Toc117091322"/>
      <w:bookmarkEnd w:id="1967"/>
      <w:bookmarkEnd w:id="1968"/>
      <w:bookmarkEnd w:id="1969"/>
      <w:bookmarkEnd w:id="1970"/>
      <w:bookmarkEnd w:id="1971"/>
      <w:bookmarkEnd w:id="1972"/>
    </w:p>
    <w:p w14:paraId="23F2F851" w14:textId="77777777" w:rsidR="004D14C2" w:rsidRPr="00BA311D" w:rsidRDefault="004D14C2" w:rsidP="004D14C2">
      <w:pPr>
        <w:pStyle w:val="Heading1"/>
        <w:tabs>
          <w:tab w:val="left" w:pos="4402"/>
        </w:tabs>
        <w:spacing w:before="0"/>
        <w:ind w:left="4401" w:firstLine="0"/>
        <w:rPr>
          <w:ins w:id="1973" w:author="luis rivera" w:date="2022-11-02T18:48:00Z"/>
        </w:rPr>
      </w:pPr>
    </w:p>
    <w:p w14:paraId="2E739DBF" w14:textId="708FE2D7" w:rsidR="00022121" w:rsidRPr="00BA311D" w:rsidRDefault="00022121" w:rsidP="00022121">
      <w:pPr>
        <w:pStyle w:val="BodyText"/>
        <w:spacing w:before="0" w:line="480" w:lineRule="auto"/>
        <w:ind w:left="792" w:right="864"/>
        <w:jc w:val="both"/>
        <w:rPr>
          <w:strike/>
        </w:rPr>
      </w:pPr>
      <w:r w:rsidRPr="00BA311D">
        <w:t xml:space="preserve">     The project was a challenge but served its purpose in developing a biosensor system, learning fundamentals of enabling peripherals via PS or PL, configuring IP’s using Vivado or Zynq software to access register, creating custom IP by using RTL code, using global timer to benchmark execution time of code, using Pmod‘s, implementing communication protocols, integrating a system that can read from multiple sensors, reading datasheets for details like timing diagrams that explain how to read and write to module or registers that control peripherals and the bits needed to enable features for that peripheral, and many more. </w:t>
      </w:r>
    </w:p>
    <w:p w14:paraId="4760C290" w14:textId="1904F689" w:rsidR="001700E1" w:rsidRPr="00BA311D" w:rsidRDefault="009D009C" w:rsidP="001700E1">
      <w:pPr>
        <w:pStyle w:val="BodyText"/>
        <w:spacing w:before="0" w:line="480" w:lineRule="auto"/>
        <w:ind w:left="792" w:right="864"/>
        <w:jc w:val="both"/>
      </w:pPr>
      <w:r w:rsidRPr="00BA311D">
        <w:t xml:space="preserve">     </w:t>
      </w:r>
      <w:r w:rsidR="00516AA9" w:rsidRPr="00BA311D">
        <w:t>By analyzing the results from the project, the Digilent Zybo Z7-20 development board</w:t>
      </w:r>
      <w:r w:rsidR="00022121" w:rsidRPr="00BA311D">
        <w:t xml:space="preserve"> was used to demonstrate that the CONCEPT was feasible, but the hardware used was NOT appropriate for a wearable device</w:t>
      </w:r>
      <w:r w:rsidR="00516AA9" w:rsidRPr="00BA311D">
        <w:t>.</w:t>
      </w:r>
      <w:r w:rsidR="00022121" w:rsidRPr="00BA311D">
        <w:t xml:space="preserve"> </w:t>
      </w:r>
      <w:r w:rsidR="00516AA9" w:rsidRPr="00BA311D">
        <w:t>The development board can be connected to multiple sensors and perform signal processing</w:t>
      </w:r>
      <w:r w:rsidR="00022121" w:rsidRPr="00BA311D">
        <w:t xml:space="preserve"> </w:t>
      </w:r>
      <w:r w:rsidR="00516AA9" w:rsidRPr="00BA311D">
        <w:t xml:space="preserve">for accurate measurements </w:t>
      </w:r>
      <w:r w:rsidR="00022121" w:rsidRPr="00BA311D">
        <w:t>of biometric</w:t>
      </w:r>
      <w:r w:rsidR="00516AA9" w:rsidRPr="00BA311D">
        <w:t xml:space="preserve"> data. While the size may not be ideal for commercial wearable devices, this approach provides insight</w:t>
      </w:r>
      <w:r w:rsidR="00022121" w:rsidRPr="00BA311D">
        <w:t xml:space="preserve"> of the development board</w:t>
      </w:r>
      <w:r w:rsidR="00516AA9" w:rsidRPr="00BA311D">
        <w:t xml:space="preserve"> capabilities. </w:t>
      </w:r>
    </w:p>
    <w:p w14:paraId="53F3951C" w14:textId="64CC2090" w:rsidR="001D3CFB" w:rsidRPr="00BA311D" w:rsidRDefault="001700E1" w:rsidP="001700E1">
      <w:pPr>
        <w:pStyle w:val="BodyText"/>
        <w:spacing w:before="0" w:line="480" w:lineRule="auto"/>
        <w:ind w:left="792" w:right="864"/>
        <w:jc w:val="both"/>
      </w:pPr>
      <w:r w:rsidRPr="00BA311D">
        <w:t xml:space="preserve">     </w:t>
      </w:r>
      <w:r w:rsidR="00101D4C" w:rsidRPr="00BA311D">
        <w:t xml:space="preserve">Development </w:t>
      </w:r>
      <w:r w:rsidR="00B820B9" w:rsidRPr="00BA311D">
        <w:t>boards are</w:t>
      </w:r>
      <w:r w:rsidR="008C4174" w:rsidRPr="00BA311D">
        <w:t xml:space="preserve"> used in applications ranging from Aerospace &amp; Defense, ASIC Prototyping, Automotive, High-Performance Computing and Data Storage, Machine Learning &amp; Vision, and Medical. The most important aspect of the Digilent Zybo Z7-20 development board is reprogrammable.</w:t>
      </w:r>
      <w:r w:rsidRPr="00BA311D">
        <w:t xml:space="preserve"> Based on the research, engineers should consider a modular development board, research other sensors that can be used, integrate stress level analysis, and optimize algorithm among others.</w:t>
      </w:r>
    </w:p>
    <w:p w14:paraId="172B4249" w14:textId="77777777" w:rsidR="001D3CFB" w:rsidRPr="00BA311D" w:rsidRDefault="001D3CFB" w:rsidP="001D3CFB">
      <w:pPr>
        <w:pStyle w:val="Heading1"/>
        <w:ind w:left="1387" w:right="1380" w:firstLine="0"/>
        <w:jc w:val="center"/>
      </w:pPr>
      <w:bookmarkStart w:id="1974" w:name="_Toc120907416"/>
      <w:r w:rsidRPr="00BA311D">
        <w:lastRenderedPageBreak/>
        <w:t>Appendix</w:t>
      </w:r>
      <w:r w:rsidRPr="00BA311D">
        <w:rPr>
          <w:spacing w:val="-14"/>
        </w:rPr>
        <w:t xml:space="preserve"> </w:t>
      </w:r>
      <w:r w:rsidRPr="00BA311D">
        <w:t>A: Source Code</w:t>
      </w:r>
      <w:bookmarkEnd w:id="1974"/>
    </w:p>
    <w:p w14:paraId="719AA5DC" w14:textId="77777777" w:rsidR="001D3CFB" w:rsidRPr="00BA311D" w:rsidRDefault="001D3CFB" w:rsidP="001D3CFB">
      <w:pPr>
        <w:spacing w:line="480" w:lineRule="auto"/>
        <w:ind w:right="864"/>
        <w:jc w:val="both"/>
        <w:rPr>
          <w:sz w:val="24"/>
          <w:szCs w:val="24"/>
        </w:rPr>
      </w:pPr>
    </w:p>
    <w:p w14:paraId="54D9E3BA" w14:textId="77777777" w:rsidR="001D3CFB" w:rsidRPr="00BA311D" w:rsidRDefault="001D3CFB" w:rsidP="001D3CFB">
      <w:pPr>
        <w:spacing w:line="480" w:lineRule="auto"/>
        <w:ind w:right="864"/>
        <w:jc w:val="both"/>
        <w:rPr>
          <w:sz w:val="24"/>
          <w:szCs w:val="24"/>
        </w:rPr>
      </w:pPr>
      <w:r w:rsidRPr="00BA311D">
        <w:rPr>
          <w:sz w:val="24"/>
          <w:szCs w:val="24"/>
        </w:rPr>
        <w:t>I tried formatting the top-level biosensor algorithm to Appendix but Word has poor formatting of code. The GitHub repo will be provided instead that includes all source code with proper formatting, Vivado block designs, pin constraints, datasheets of all sensors and development board, and graduate report.</w:t>
      </w:r>
    </w:p>
    <w:p w14:paraId="015F8AE7" w14:textId="0BEA9891" w:rsidR="00C43DEA" w:rsidRDefault="00000000" w:rsidP="00C445ED">
      <w:pPr>
        <w:widowControl/>
        <w:autoSpaceDE/>
        <w:autoSpaceDN/>
        <w:spacing w:after="160" w:line="259" w:lineRule="auto"/>
        <w:rPr>
          <w:rStyle w:val="Hyperlink"/>
          <w:sz w:val="24"/>
          <w:szCs w:val="24"/>
        </w:rPr>
      </w:pPr>
      <w:hyperlink r:id="rId80" w:history="1">
        <w:r w:rsidR="001D3CFB" w:rsidRPr="00BA311D">
          <w:rPr>
            <w:rStyle w:val="Hyperlink"/>
            <w:sz w:val="24"/>
            <w:szCs w:val="24"/>
          </w:rPr>
          <w:t>Graduate Project GitHub Repo</w:t>
        </w:r>
      </w:hyperlink>
    </w:p>
    <w:p w14:paraId="74393F7D" w14:textId="56516709" w:rsidR="00C43DEA" w:rsidRPr="00BA311D" w:rsidRDefault="00C43DEA" w:rsidP="00C445ED">
      <w:pPr>
        <w:widowControl/>
        <w:autoSpaceDE/>
        <w:autoSpaceDN/>
        <w:spacing w:after="160" w:line="259" w:lineRule="auto"/>
        <w:rPr>
          <w:color w:val="0563C1" w:themeColor="hyperlink"/>
          <w:sz w:val="24"/>
          <w:szCs w:val="24"/>
          <w:u w:val="single"/>
        </w:rPr>
        <w:sectPr w:rsidR="00C43DEA" w:rsidRPr="00BA311D" w:rsidSect="002010E4">
          <w:footerReference w:type="default" r:id="rId81"/>
          <w:endnotePr>
            <w:numFmt w:val="decimal"/>
          </w:endnotePr>
          <w:pgSz w:w="12240" w:h="15840"/>
          <w:pgMar w:top="1440" w:right="1440" w:bottom="1440" w:left="1440" w:header="0" w:footer="1137" w:gutter="0"/>
          <w:pgNumType w:start="1"/>
          <w:cols w:space="720"/>
          <w:docGrid w:linePitch="299"/>
        </w:sectPr>
      </w:pPr>
      <w:r w:rsidRPr="00C43DEA">
        <w:rPr>
          <w:color w:val="0563C1" w:themeColor="hyperlink"/>
          <w:sz w:val="24"/>
          <w:szCs w:val="24"/>
          <w:u w:val="single"/>
        </w:rPr>
        <w:t>https://github.com/CSUN-Masters-Project/Zybo-Z720</w:t>
      </w:r>
    </w:p>
    <w:p w14:paraId="646EBC96" w14:textId="453D859E" w:rsidR="0085646B" w:rsidRPr="00BA311D" w:rsidRDefault="0085646B" w:rsidP="00007369">
      <w:pPr>
        <w:widowControl/>
        <w:autoSpaceDE/>
        <w:autoSpaceDN/>
        <w:spacing w:after="160" w:line="259" w:lineRule="auto"/>
        <w:rPr>
          <w:rStyle w:val="Hyperlink"/>
          <w:color w:val="auto"/>
          <w:sz w:val="24"/>
          <w:szCs w:val="24"/>
          <w:u w:val="none"/>
        </w:rPr>
      </w:pPr>
    </w:p>
    <w:sectPr w:rsidR="0085646B" w:rsidRPr="00BA311D" w:rsidSect="00DC3231">
      <w:footerReference w:type="default" r:id="rId82"/>
      <w:pgSz w:w="12240" w:h="15840"/>
      <w:pgMar w:top="1440" w:right="1440" w:bottom="1440" w:left="1440" w:header="0" w:footer="11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0A5D2" w14:textId="77777777" w:rsidR="00B1371C" w:rsidRDefault="00B1371C"/>
  </w:endnote>
  <w:endnote w:type="continuationSeparator" w:id="0">
    <w:p w14:paraId="0115C9E9" w14:textId="77777777" w:rsidR="00B1371C" w:rsidRDefault="00B1371C">
      <w:r>
        <w:continuationSeparator/>
      </w:r>
    </w:p>
  </w:endnote>
  <w:endnote w:id="1">
    <w:p w14:paraId="206A8CE0" w14:textId="528EB503" w:rsidR="009603E2" w:rsidRDefault="009603E2" w:rsidP="009603E2">
      <w:pPr>
        <w:pStyle w:val="Heading1"/>
        <w:ind w:left="1387" w:right="1385" w:firstLine="0"/>
        <w:jc w:val="center"/>
      </w:pPr>
      <w:r w:rsidRPr="0088752E">
        <w:t>Bibliography</w:t>
      </w:r>
    </w:p>
    <w:p w14:paraId="7D46C10F" w14:textId="77777777" w:rsidR="002150EB" w:rsidRPr="0088752E" w:rsidRDefault="002150EB" w:rsidP="004975BC">
      <w:pPr>
        <w:pStyle w:val="Heading1"/>
        <w:ind w:left="1387" w:right="1385" w:firstLine="0"/>
        <w:jc w:val="center"/>
      </w:pPr>
    </w:p>
    <w:p w14:paraId="4CA27077" w14:textId="479E560C" w:rsidR="002150EB" w:rsidRPr="00D50495" w:rsidRDefault="002150EB" w:rsidP="00D50495">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sidRPr="00D50495">
        <w:rPr>
          <w:rStyle w:val="EndnoteReference"/>
          <w:szCs w:val="24"/>
        </w:rPr>
        <w:t>]</w:t>
      </w:r>
      <w:r w:rsidRPr="00D50495">
        <w:rPr>
          <w:sz w:val="24"/>
          <w:szCs w:val="24"/>
        </w:rPr>
        <w:t xml:space="preserve"> "Pulse Sensor - SEN-11574 - SparkFun Electronics." </w:t>
      </w:r>
      <w:hyperlink r:id="rId1" w:history="1">
        <w:r w:rsidRPr="00D50495">
          <w:rPr>
            <w:rStyle w:val="Hyperlink"/>
            <w:sz w:val="24"/>
            <w:szCs w:val="24"/>
          </w:rPr>
          <w:t>https://www.sparkfun.com/products/11574</w:t>
        </w:r>
      </w:hyperlink>
      <w:r w:rsidRPr="00D50495">
        <w:rPr>
          <w:sz w:val="24"/>
          <w:szCs w:val="24"/>
        </w:rPr>
        <w:t>.</w:t>
      </w:r>
    </w:p>
  </w:endnote>
  <w:endnote w:id="2">
    <w:p w14:paraId="3A50E0F6" w14:textId="743F69D0" w:rsidR="002150EB" w:rsidRPr="00F1572C" w:rsidRDefault="002150EB" w:rsidP="00D50495">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t xml:space="preserve">"Electronic Components Distributor - Mouser Electronics." </w:t>
      </w:r>
      <w:hyperlink r:id="rId2" w:history="1">
        <w:r>
          <w:rPr>
            <w:rStyle w:val="Hyperlink"/>
          </w:rPr>
          <w:t>https://www.mouser.com/catalog/specsheets/Seeed_101020052.pdf</w:t>
        </w:r>
      </w:hyperlink>
      <w:r>
        <w:t>.</w:t>
      </w:r>
    </w:p>
  </w:endnote>
  <w:endnote w:id="3">
    <w:p w14:paraId="0C1E2701" w14:textId="53F08A14" w:rsidR="002150EB" w:rsidRPr="004C4112" w:rsidRDefault="002150EB" w:rsidP="004C4112">
      <w:pPr>
        <w:tabs>
          <w:tab w:val="left" w:pos="1124"/>
        </w:tabs>
        <w:spacing w:line="480" w:lineRule="auto"/>
        <w:ind w:right="1459"/>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t xml:space="preserve">"Galvanic Skin Response - an overview | ScienceDirect Topics." </w:t>
      </w:r>
      <w:hyperlink r:id="rId3" w:history="1">
        <w:r>
          <w:rPr>
            <w:rStyle w:val="Hyperlink"/>
          </w:rPr>
          <w:t>https://www.sciencedirect.com/topics/computer-science/galvanic-skin-response</w:t>
        </w:r>
      </w:hyperlink>
      <w:r>
        <w:t>.</w:t>
      </w:r>
    </w:p>
  </w:endnote>
  <w:endnote w:id="4">
    <w:p w14:paraId="57458915" w14:textId="77777777" w:rsidR="002150EB" w:rsidRPr="00D50495" w:rsidRDefault="002150EB" w:rsidP="00D50495">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"Pmod TMP3: Digital Temperature Sensor - Digilent." </w:t>
      </w:r>
      <w:hyperlink r:id="rId4" w:history="1">
        <w:r w:rsidRPr="00D50495">
          <w:rPr>
            <w:rStyle w:val="Hyperlink"/>
            <w:sz w:val="24"/>
            <w:szCs w:val="24"/>
          </w:rPr>
          <w:t>https://digilent.com/shop/pmod-tmp3-digital-temperature-sensor/</w:t>
        </w:r>
      </w:hyperlink>
      <w:r w:rsidRPr="00D50495">
        <w:rPr>
          <w:sz w:val="24"/>
          <w:szCs w:val="24"/>
        </w:rPr>
        <w:t>.</w:t>
      </w:r>
    </w:p>
  </w:endnote>
  <w:endnote w:id="5">
    <w:p w14:paraId="796FDA8F" w14:textId="77777777" w:rsidR="002150EB" w:rsidRPr="00D50495" w:rsidRDefault="002150EB" w:rsidP="00D50495">
      <w:pPr>
        <w:pStyle w:val="EndnoteText"/>
        <w:spacing w:line="480" w:lineRule="auto"/>
        <w:rPr>
          <w:sz w:val="24"/>
          <w:szCs w:val="24"/>
        </w:rPr>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"PmodTC1™ Board Reference Manual - Digilent." </w:t>
      </w:r>
      <w:hyperlink r:id="rId5" w:history="1">
        <w:r w:rsidRPr="00D50495">
          <w:rPr>
            <w:rStyle w:val="Hyperlink"/>
            <w:sz w:val="24"/>
            <w:szCs w:val="24"/>
          </w:rPr>
          <w:t>https://digilent.com/reference/_media/reference/pmod/pmodtc1/pmodtc1_rm.pdf</w:t>
        </w:r>
      </w:hyperlink>
      <w:r>
        <w:t>.</w:t>
      </w:r>
    </w:p>
  </w:endnote>
  <w:endnote w:id="6">
    <w:p w14:paraId="30DC52DB" w14:textId="77777777" w:rsidR="002150EB" w:rsidRPr="00D50495" w:rsidRDefault="002150EB" w:rsidP="0015385E">
      <w:pPr>
        <w:tabs>
          <w:tab w:val="left" w:pos="1124"/>
        </w:tabs>
        <w:spacing w:line="480" w:lineRule="auto"/>
        <w:ind w:right="1459"/>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t xml:space="preserve">"PmodOLED™ Reference Manual - Digilent." </w:t>
      </w:r>
      <w:hyperlink r:id="rId6" w:history="1">
        <w:r>
          <w:rPr>
            <w:rStyle w:val="Hyperlink"/>
          </w:rPr>
          <w:t>https://digilent.com/reference/_media/reference/pmod/pmodoled/pmodoled_rm.pdf</w:t>
        </w:r>
      </w:hyperlink>
      <w:r>
        <w:t>.</w:t>
      </w:r>
    </w:p>
  </w:endnote>
  <w:endnote w:id="7">
    <w:p w14:paraId="181EA5FC" w14:textId="77777777" w:rsidR="002150EB" w:rsidRPr="00D50495" w:rsidRDefault="002150EB" w:rsidP="00D50495">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"Zynq-7000 SoC - Xilinx." </w:t>
      </w:r>
    </w:p>
    <w:p w14:paraId="6AD26DDD" w14:textId="77777777" w:rsidR="002150EB" w:rsidRPr="00D50495" w:rsidRDefault="00000000" w:rsidP="00B574BC">
      <w:pPr>
        <w:tabs>
          <w:tab w:val="left" w:pos="1124"/>
        </w:tabs>
        <w:spacing w:line="480" w:lineRule="auto"/>
        <w:ind w:right="1459"/>
        <w:rPr>
          <w:sz w:val="24"/>
          <w:szCs w:val="24"/>
        </w:rPr>
      </w:pPr>
      <w:hyperlink r:id="rId7" w:history="1">
        <w:r w:rsidR="002150EB" w:rsidRPr="005D099D">
          <w:rPr>
            <w:rStyle w:val="Hyperlink"/>
            <w:sz w:val="24"/>
            <w:szCs w:val="24"/>
          </w:rPr>
          <w:t>https://www.xilinx.com/products/silicon-devices/soc/zynq-7000.html</w:t>
        </w:r>
      </w:hyperlink>
      <w:r w:rsidR="002150EB" w:rsidRPr="00D50495">
        <w:rPr>
          <w:sz w:val="24"/>
          <w:szCs w:val="24"/>
        </w:rPr>
        <w:t>.</w:t>
      </w:r>
    </w:p>
  </w:endnote>
  <w:endnote w:id="8">
    <w:p w14:paraId="63133FE6" w14:textId="77777777" w:rsidR="002150EB" w:rsidRPr="00D50495" w:rsidRDefault="002150EB"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"What is an FPGA? Field Programmable Gate Array - Xilinx." </w:t>
      </w:r>
      <w:hyperlink r:id="rId8" w:history="1">
        <w:r w:rsidRPr="00422D3A">
          <w:rPr>
            <w:rStyle w:val="Hyperlink"/>
            <w:sz w:val="24"/>
            <w:szCs w:val="24"/>
          </w:rPr>
          <w:t>https://www.xilinx.com/products/silicon-devices/fpga/what-is-an-fpga.html</w:t>
        </w:r>
      </w:hyperlink>
      <w:r w:rsidRPr="00422D3A">
        <w:rPr>
          <w:sz w:val="24"/>
          <w:szCs w:val="24"/>
        </w:rPr>
        <w:t>.</w:t>
      </w:r>
    </w:p>
  </w:endnote>
  <w:endnote w:id="9">
    <w:p w14:paraId="7F6DB708" w14:textId="77777777" w:rsidR="002150EB" w:rsidRPr="00422D3A" w:rsidRDefault="002150EB"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"FPGA – Configurable Logic Block – Digilent Blog." </w:t>
      </w:r>
      <w:hyperlink r:id="rId9" w:history="1">
        <w:r w:rsidRPr="00422D3A">
          <w:rPr>
            <w:rStyle w:val="Hyperlink"/>
            <w:sz w:val="24"/>
            <w:szCs w:val="24"/>
          </w:rPr>
          <w:t>https://digilent.com/blog/fpga-configurable-logic-block/</w:t>
        </w:r>
      </w:hyperlink>
      <w:r w:rsidRPr="00422D3A">
        <w:rPr>
          <w:sz w:val="24"/>
          <w:szCs w:val="24"/>
        </w:rPr>
        <w:t>.</w:t>
      </w:r>
    </w:p>
  </w:endnote>
  <w:endnote w:id="10">
    <w:p w14:paraId="6BB3E6D0" w14:textId="77777777" w:rsidR="002150EB" w:rsidRPr="00D50495" w:rsidRDefault="002150EB"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"Zybo Z7 - Digilent Reference." </w:t>
      </w:r>
      <w:hyperlink r:id="rId10" w:history="1">
        <w:r w:rsidRPr="00422D3A">
          <w:rPr>
            <w:rStyle w:val="Hyperlink"/>
            <w:sz w:val="24"/>
            <w:szCs w:val="24"/>
          </w:rPr>
          <w:t>https://digilent.com/reference/programmable-logic/zybo-z7/start</w:t>
        </w:r>
      </w:hyperlink>
      <w:r w:rsidRPr="00422D3A">
        <w:rPr>
          <w:sz w:val="24"/>
          <w:szCs w:val="24"/>
        </w:rPr>
        <w:t>.</w:t>
      </w:r>
    </w:p>
  </w:endnote>
  <w:endnote w:id="11">
    <w:p w14:paraId="489C5F69" w14:textId="7696F1E0" w:rsidR="002150EB" w:rsidRPr="00D73DF7" w:rsidRDefault="002150EB" w:rsidP="00D73DF7">
      <w:pPr>
        <w:tabs>
          <w:tab w:val="left" w:pos="1124"/>
        </w:tabs>
        <w:spacing w:line="480" w:lineRule="auto"/>
        <w:ind w:right="1459"/>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w:t>
      </w:r>
      <w:r>
        <w:t xml:space="preserve">"Zybo Reference Manual - Digilent Reference." </w:t>
      </w:r>
      <w:hyperlink r:id="rId11" w:history="1">
        <w:r>
          <w:rPr>
            <w:rStyle w:val="Hyperlink"/>
          </w:rPr>
          <w:t>https://digilent.com/reference/programmable-logic/zybo/reference-manual</w:t>
        </w:r>
      </w:hyperlink>
      <w:r>
        <w:t>.</w:t>
      </w:r>
    </w:p>
  </w:endnote>
  <w:endnote w:id="12">
    <w:p w14:paraId="71BD39F2" w14:textId="77777777" w:rsidR="002150EB" w:rsidRPr="00422D3A" w:rsidRDefault="002150EB"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"Zynq-7000 SoC Technical Reference Manual (UG585) - Xilinx." </w:t>
      </w:r>
      <w:hyperlink r:id="rId12" w:history="1">
        <w:r w:rsidRPr="00422D3A">
          <w:rPr>
            <w:rStyle w:val="Hyperlink"/>
            <w:sz w:val="24"/>
            <w:szCs w:val="24"/>
          </w:rPr>
          <w:t>https://docs.xilinx.com/v/u/en-US/ug585-Zynq-7000-TRM</w:t>
        </w:r>
      </w:hyperlink>
      <w:r w:rsidRPr="00422D3A">
        <w:rPr>
          <w:sz w:val="24"/>
          <w:szCs w:val="24"/>
        </w:rPr>
        <w:t>.</w:t>
      </w:r>
    </w:p>
  </w:endnote>
  <w:endnote w:id="13">
    <w:p w14:paraId="0026C839" w14:textId="77777777" w:rsidR="002150EB" w:rsidRDefault="002150EB"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"Cortex-A9 Technical Reference." </w:t>
      </w:r>
    </w:p>
    <w:p w14:paraId="6ADBD8FE" w14:textId="77777777" w:rsidR="002150EB" w:rsidRPr="00D50495" w:rsidRDefault="00000000" w:rsidP="00422D3A">
      <w:pPr>
        <w:tabs>
          <w:tab w:val="left" w:pos="1124"/>
        </w:tabs>
        <w:spacing w:line="480" w:lineRule="auto"/>
        <w:ind w:right="1459"/>
        <w:rPr>
          <w:sz w:val="24"/>
          <w:szCs w:val="24"/>
        </w:rPr>
      </w:pPr>
      <w:hyperlink r:id="rId13" w:history="1">
        <w:r w:rsidR="002150EB" w:rsidRPr="005D099D">
          <w:rPr>
            <w:rStyle w:val="Hyperlink"/>
            <w:sz w:val="24"/>
            <w:szCs w:val="24"/>
          </w:rPr>
          <w:t>https://vdocument.in/cortex-a9-technical-reference-manual.html</w:t>
        </w:r>
      </w:hyperlink>
      <w:r w:rsidR="002150EB" w:rsidRPr="00422D3A">
        <w:rPr>
          <w:sz w:val="24"/>
          <w:szCs w:val="24"/>
        </w:rPr>
        <w:t>.</w:t>
      </w:r>
    </w:p>
  </w:endnote>
  <w:endnote w:id="14">
    <w:p w14:paraId="73975138" w14:textId="77777777" w:rsidR="002150EB" w:rsidRPr="00422D3A" w:rsidRDefault="002150EB"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"The Zynq Book." </w:t>
      </w:r>
    </w:p>
    <w:p w14:paraId="0F13BF31" w14:textId="77777777" w:rsidR="002150EB" w:rsidRPr="00422D3A" w:rsidRDefault="00000000" w:rsidP="00422D3A">
      <w:pPr>
        <w:tabs>
          <w:tab w:val="left" w:pos="1124"/>
        </w:tabs>
        <w:spacing w:line="480" w:lineRule="auto"/>
        <w:ind w:right="1459"/>
        <w:rPr>
          <w:sz w:val="24"/>
          <w:szCs w:val="24"/>
        </w:rPr>
      </w:pPr>
      <w:hyperlink r:id="rId14" w:history="1">
        <w:r w:rsidR="002150EB" w:rsidRPr="005D099D">
          <w:rPr>
            <w:rStyle w:val="Hyperlink"/>
            <w:sz w:val="24"/>
            <w:szCs w:val="24"/>
          </w:rPr>
          <w:t>http://www.zynqbook.com/</w:t>
        </w:r>
      </w:hyperlink>
      <w:r w:rsidR="002150EB" w:rsidRPr="00422D3A">
        <w:rPr>
          <w:sz w:val="24"/>
          <w:szCs w:val="24"/>
        </w:rPr>
        <w:t>.</w:t>
      </w:r>
    </w:p>
  </w:endnote>
  <w:endnote w:id="15">
    <w:p w14:paraId="35331AED" w14:textId="77777777" w:rsidR="002150EB" w:rsidRDefault="002150EB"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"Design Hubs - Xilinx." </w:t>
      </w:r>
    </w:p>
    <w:p w14:paraId="049CC108" w14:textId="77777777" w:rsidR="002150EB" w:rsidRPr="00D50495" w:rsidRDefault="00000000" w:rsidP="00422D3A">
      <w:pPr>
        <w:tabs>
          <w:tab w:val="left" w:pos="1124"/>
        </w:tabs>
        <w:spacing w:line="480" w:lineRule="auto"/>
        <w:ind w:right="1459"/>
        <w:rPr>
          <w:sz w:val="24"/>
          <w:szCs w:val="24"/>
        </w:rPr>
      </w:pPr>
      <w:hyperlink r:id="rId15" w:history="1">
        <w:r w:rsidR="002150EB" w:rsidRPr="005D099D">
          <w:rPr>
            <w:rStyle w:val="Hyperlink"/>
            <w:sz w:val="24"/>
            <w:szCs w:val="24"/>
          </w:rPr>
          <w:t>https://www.xilinx.com/support/documentation-navigation/design-hubs.html</w:t>
        </w:r>
      </w:hyperlink>
      <w:r w:rsidR="002150EB" w:rsidRPr="00422D3A">
        <w:rPr>
          <w:sz w:val="24"/>
          <w:szCs w:val="24"/>
        </w:rPr>
        <w:t>.</w:t>
      </w:r>
    </w:p>
  </w:endnote>
  <w:endnote w:id="16">
    <w:p w14:paraId="721E9881" w14:textId="0BE74804" w:rsidR="002150EB" w:rsidRPr="00B62ECD" w:rsidRDefault="002150EB" w:rsidP="00D50495">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rsidRPr="00B62ECD">
        <w:rPr>
          <w:sz w:val="24"/>
          <w:szCs w:val="24"/>
        </w:rPr>
        <w:t xml:space="preserve">"AXI Basics 1 - Introduction to AXI - Xilinx." 13 Oct. 2021, </w:t>
      </w:r>
      <w:hyperlink r:id="rId16" w:history="1">
        <w:r w:rsidRPr="00B62ECD">
          <w:rPr>
            <w:rStyle w:val="Hyperlink"/>
            <w:sz w:val="24"/>
            <w:szCs w:val="24"/>
          </w:rPr>
          <w:t>https://support.xilinx.com/s/article/1053914?language=en_US</w:t>
        </w:r>
      </w:hyperlink>
      <w:r w:rsidRPr="00B62ECD">
        <w:rPr>
          <w:sz w:val="24"/>
          <w:szCs w:val="24"/>
        </w:rPr>
        <w:t>.</w:t>
      </w:r>
    </w:p>
  </w:endnote>
  <w:endnote w:id="17">
    <w:p w14:paraId="7FBF7CC3" w14:textId="1A8F4558" w:rsidR="002150EB" w:rsidRPr="00B62ECD" w:rsidRDefault="002150EB" w:rsidP="003A0800">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t xml:space="preserve">"LogiCORE IP AXI Interconnect (v1.05.a) - Xilinx." </w:t>
      </w:r>
      <w:hyperlink r:id="rId17" w:history="1">
        <w:r>
          <w:rPr>
            <w:rStyle w:val="Hyperlink"/>
          </w:rPr>
          <w:t>https://www.xilinx.com/content/dam/xilinx/support/documents/ip_documentation/axi_interconnect/v1_05_a/ds768_axi_interconnect.pdf</w:t>
        </w:r>
      </w:hyperlink>
    </w:p>
  </w:endnote>
  <w:endnote w:id="18">
    <w:p w14:paraId="0E2EE677" w14:textId="77777777" w:rsidR="002150EB" w:rsidRPr="006627C6" w:rsidRDefault="002150EB" w:rsidP="006627C6">
      <w:pPr>
        <w:tabs>
          <w:tab w:val="left" w:pos="1124"/>
        </w:tabs>
        <w:spacing w:line="480" w:lineRule="auto"/>
        <w:ind w:right="1459"/>
        <w:rPr>
          <w:sz w:val="24"/>
          <w:szCs w:val="24"/>
        </w:rPr>
      </w:pPr>
      <w:r w:rsidRPr="006627C6">
        <w:rPr>
          <w:rStyle w:val="EndnoteReference"/>
          <w:szCs w:val="24"/>
        </w:rPr>
        <w:t>[</w:t>
      </w:r>
      <w:r w:rsidRPr="00D50495">
        <w:rPr>
          <w:rStyle w:val="EndnoteReference"/>
          <w:szCs w:val="24"/>
        </w:rPr>
        <w:endnoteRef/>
      </w:r>
      <w:r w:rsidRPr="006627C6">
        <w:rPr>
          <w:rStyle w:val="EndnoteReference"/>
          <w:szCs w:val="24"/>
        </w:rPr>
        <w:t>]</w:t>
      </w:r>
      <w:r w:rsidRPr="006627C6">
        <w:rPr>
          <w:sz w:val="24"/>
          <w:szCs w:val="24"/>
        </w:rPr>
        <w:t xml:space="preserve"> "XADC Overview - Xilinx."</w:t>
      </w:r>
    </w:p>
    <w:p w14:paraId="384C1030" w14:textId="77777777" w:rsidR="002150EB" w:rsidRPr="006627C6" w:rsidRDefault="00000000" w:rsidP="006627C6">
      <w:pPr>
        <w:tabs>
          <w:tab w:val="left" w:pos="1124"/>
        </w:tabs>
        <w:spacing w:line="480" w:lineRule="auto"/>
        <w:ind w:right="1459"/>
        <w:rPr>
          <w:sz w:val="24"/>
          <w:szCs w:val="24"/>
        </w:rPr>
      </w:pPr>
      <w:hyperlink r:id="rId18" w:history="1">
        <w:r w:rsidR="002150EB" w:rsidRPr="00EF0BFC">
          <w:rPr>
            <w:rStyle w:val="Hyperlink"/>
            <w:sz w:val="24"/>
            <w:szCs w:val="24"/>
          </w:rPr>
          <w:t>https://docs.xilinx.com/r/en-US/ug480_7Series_XADC/XADC-Overview</w:t>
        </w:r>
      </w:hyperlink>
      <w:r w:rsidR="002150EB" w:rsidRPr="006627C6">
        <w:rPr>
          <w:sz w:val="24"/>
          <w:szCs w:val="24"/>
        </w:rPr>
        <w:t>.</w:t>
      </w:r>
    </w:p>
  </w:endnote>
  <w:endnote w:id="19">
    <w:p w14:paraId="2B44EAA9" w14:textId="50D5FEAB" w:rsidR="002150EB" w:rsidRPr="00D50495" w:rsidRDefault="002150EB" w:rsidP="002A752E">
      <w:pPr>
        <w:tabs>
          <w:tab w:val="left" w:pos="1124"/>
        </w:tabs>
        <w:spacing w:line="480" w:lineRule="auto"/>
        <w:ind w:right="1459"/>
        <w:rPr>
          <w:sz w:val="24"/>
          <w:szCs w:val="24"/>
        </w:rPr>
      </w:pPr>
      <w:r w:rsidRPr="002A752E">
        <w:rPr>
          <w:rStyle w:val="EndnoteReference"/>
          <w:szCs w:val="24"/>
        </w:rPr>
        <w:t>[</w:t>
      </w:r>
      <w:r w:rsidRPr="00D50495">
        <w:rPr>
          <w:rStyle w:val="EndnoteReference"/>
          <w:szCs w:val="24"/>
        </w:rPr>
        <w:endnoteRef/>
      </w:r>
      <w:r w:rsidRPr="002A752E">
        <w:rPr>
          <w:rStyle w:val="EndnoteReference"/>
          <w:szCs w:val="24"/>
        </w:rPr>
        <w:t>]</w:t>
      </w:r>
      <w:r w:rsidRPr="002A752E">
        <w:rPr>
          <w:sz w:val="24"/>
          <w:szCs w:val="24"/>
        </w:rPr>
        <w:t xml:space="preserve"> "Pmod AD2: 4-channel 12-bit A/D Converter - Digilent." </w:t>
      </w:r>
      <w:hyperlink r:id="rId19" w:history="1">
        <w:r w:rsidRPr="002A752E">
          <w:rPr>
            <w:rStyle w:val="Hyperlink"/>
            <w:sz w:val="24"/>
            <w:szCs w:val="24"/>
          </w:rPr>
          <w:t>https://digilent.com/shop/pmod-ad2-4-channel-12-bit-a-d-converter/</w:t>
        </w:r>
      </w:hyperlink>
      <w:r w:rsidRPr="002A752E">
        <w:rPr>
          <w:sz w:val="24"/>
          <w:szCs w:val="24"/>
        </w:rPr>
        <w:t>.</w:t>
      </w:r>
    </w:p>
  </w:endnote>
  <w:endnote w:id="20">
    <w:p w14:paraId="79E77EB1" w14:textId="657D9CC0" w:rsidR="002150EB" w:rsidRPr="00D50495" w:rsidRDefault="002150EB" w:rsidP="00421A5C">
      <w:pPr>
        <w:tabs>
          <w:tab w:val="left" w:pos="1124"/>
        </w:tabs>
        <w:spacing w:line="480" w:lineRule="auto"/>
        <w:ind w:right="1459"/>
        <w:rPr>
          <w:sz w:val="24"/>
          <w:szCs w:val="24"/>
        </w:rPr>
      </w:pPr>
      <w:r w:rsidRPr="00421A5C">
        <w:rPr>
          <w:rStyle w:val="EndnoteReference"/>
          <w:szCs w:val="24"/>
        </w:rPr>
        <w:t>[</w:t>
      </w:r>
      <w:r w:rsidRPr="00D50495">
        <w:rPr>
          <w:rStyle w:val="EndnoteReference"/>
          <w:szCs w:val="24"/>
        </w:rPr>
        <w:endnoteRef/>
      </w:r>
      <w:r w:rsidRPr="00421A5C">
        <w:rPr>
          <w:rStyle w:val="EndnoteReference"/>
          <w:szCs w:val="24"/>
        </w:rPr>
        <w:t>]</w:t>
      </w:r>
      <w:r w:rsidRPr="00421A5C">
        <w:rPr>
          <w:sz w:val="24"/>
          <w:szCs w:val="24"/>
        </w:rPr>
        <w:t xml:space="preserve"> "PmodAD2™ Reference Manual - Digilent." </w:t>
      </w:r>
      <w:hyperlink r:id="rId20" w:history="1">
        <w:r w:rsidRPr="00421A5C">
          <w:rPr>
            <w:rStyle w:val="Hyperlink"/>
            <w:sz w:val="24"/>
            <w:szCs w:val="24"/>
          </w:rPr>
          <w:t>https://digilent.com/reference/_media/reference/pmod/pmodad2/pmodad2_rm.pdf</w:t>
        </w:r>
      </w:hyperlink>
      <w:r w:rsidRPr="00421A5C">
        <w:rPr>
          <w:sz w:val="24"/>
          <w:szCs w:val="24"/>
        </w:rPr>
        <w:t>.</w:t>
      </w:r>
      <w:r w:rsidRPr="003D45DC">
        <w:rPr>
          <w:sz w:val="24"/>
          <w:szCs w:val="24"/>
        </w:rPr>
        <w:t xml:space="preserve"> </w:t>
      </w:r>
    </w:p>
  </w:endnote>
  <w:endnote w:id="21">
    <w:p w14:paraId="78664F29" w14:textId="77777777" w:rsidR="002150EB" w:rsidRPr="002A752E" w:rsidRDefault="002150EB" w:rsidP="002A752E">
      <w:pPr>
        <w:tabs>
          <w:tab w:val="left" w:pos="1124"/>
        </w:tabs>
        <w:spacing w:line="480" w:lineRule="auto"/>
        <w:ind w:right="1459"/>
        <w:rPr>
          <w:sz w:val="24"/>
          <w:szCs w:val="24"/>
        </w:rPr>
      </w:pPr>
      <w:r w:rsidRPr="002A752E">
        <w:rPr>
          <w:rStyle w:val="EndnoteReference"/>
          <w:szCs w:val="24"/>
        </w:rPr>
        <w:t>[</w:t>
      </w:r>
      <w:r w:rsidRPr="00D50495">
        <w:rPr>
          <w:rStyle w:val="EndnoteReference"/>
          <w:szCs w:val="24"/>
        </w:rPr>
        <w:endnoteRef/>
      </w:r>
      <w:r w:rsidRPr="002A752E">
        <w:rPr>
          <w:rStyle w:val="EndnoteReference"/>
          <w:szCs w:val="24"/>
        </w:rPr>
        <w:t>]</w:t>
      </w:r>
      <w:r w:rsidRPr="002A752E">
        <w:rPr>
          <w:sz w:val="24"/>
          <w:szCs w:val="24"/>
        </w:rPr>
        <w:t xml:space="preserve"> "AD7991 Datasheet." </w:t>
      </w:r>
    </w:p>
    <w:p w14:paraId="032960F5" w14:textId="10C4731A" w:rsidR="002150EB" w:rsidRPr="00D50495" w:rsidRDefault="00000000" w:rsidP="00AF490F">
      <w:pPr>
        <w:tabs>
          <w:tab w:val="left" w:pos="1124"/>
        </w:tabs>
        <w:spacing w:line="480" w:lineRule="auto"/>
        <w:ind w:right="1459"/>
        <w:rPr>
          <w:sz w:val="24"/>
          <w:szCs w:val="24"/>
        </w:rPr>
      </w:pPr>
      <w:hyperlink r:id="rId21" w:history="1">
        <w:r w:rsidR="002150EB" w:rsidRPr="00EF0BFC">
          <w:rPr>
            <w:rStyle w:val="Hyperlink"/>
            <w:sz w:val="24"/>
            <w:szCs w:val="24"/>
          </w:rPr>
          <w:t>https://www.analog.com/en/products/ad7991.html</w:t>
        </w:r>
      </w:hyperlink>
      <w:r w:rsidR="002150EB" w:rsidRPr="002A752E">
        <w:rPr>
          <w:sz w:val="24"/>
          <w:szCs w:val="24"/>
        </w:rPr>
        <w:t>.</w:t>
      </w:r>
    </w:p>
  </w:endnote>
  <w:endnote w:id="22">
    <w:p w14:paraId="292351A5" w14:textId="77777777" w:rsidR="002150EB" w:rsidRDefault="002150EB" w:rsidP="00D50495">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t>"Understanding the I2C Bus - Texas Instruments."</w:t>
      </w:r>
    </w:p>
    <w:p w14:paraId="640DD4ED" w14:textId="4AFFFE28" w:rsidR="002150EB" w:rsidRPr="00AF490F" w:rsidRDefault="002150EB" w:rsidP="00D50495">
      <w:pPr>
        <w:pStyle w:val="EndnoteText"/>
        <w:spacing w:line="480" w:lineRule="auto"/>
      </w:pPr>
      <w:r>
        <w:t xml:space="preserve"> </w:t>
      </w:r>
      <w:hyperlink r:id="rId22" w:history="1">
        <w:r>
          <w:rPr>
            <w:rStyle w:val="Hyperlink"/>
          </w:rPr>
          <w:t>https://www.ti.com/lit/an/slva704/slva704.pdf</w:t>
        </w:r>
      </w:hyperlink>
      <w:r>
        <w:t>.</w:t>
      </w:r>
    </w:p>
  </w:endnote>
  <w:endnote w:id="23">
    <w:p w14:paraId="1336BB31" w14:textId="32040C94" w:rsidR="002150EB" w:rsidRPr="00D50495" w:rsidRDefault="002150EB" w:rsidP="0080703B">
      <w:pPr>
        <w:tabs>
          <w:tab w:val="left" w:pos="1124"/>
        </w:tabs>
        <w:spacing w:line="480" w:lineRule="auto"/>
        <w:ind w:right="1459"/>
        <w:rPr>
          <w:sz w:val="24"/>
          <w:szCs w:val="24"/>
        </w:rPr>
      </w:pPr>
      <w:r w:rsidRPr="0035675A">
        <w:rPr>
          <w:rStyle w:val="EndnoteReference"/>
          <w:szCs w:val="24"/>
        </w:rPr>
        <w:t>[</w:t>
      </w:r>
      <w:r w:rsidRPr="00D50495">
        <w:rPr>
          <w:rStyle w:val="EndnoteReference"/>
          <w:szCs w:val="24"/>
        </w:rPr>
        <w:endnoteRef/>
      </w:r>
      <w:r w:rsidRPr="0035675A">
        <w:rPr>
          <w:rStyle w:val="EndnoteReference"/>
          <w:szCs w:val="24"/>
        </w:rPr>
        <w:t>]</w:t>
      </w:r>
      <w:r w:rsidRPr="0035675A">
        <w:rPr>
          <w:sz w:val="24"/>
          <w:szCs w:val="24"/>
        </w:rPr>
        <w:t xml:space="preserve"> "Pmod TMP3: Digital Temperature Sensor - Digilent." </w:t>
      </w:r>
      <w:hyperlink r:id="rId23" w:history="1">
        <w:r w:rsidRPr="0035675A">
          <w:rPr>
            <w:rStyle w:val="Hyperlink"/>
            <w:sz w:val="24"/>
            <w:szCs w:val="24"/>
          </w:rPr>
          <w:t>https://digilent.com/shop/pmod-tmp3-digital-temperature-sensor/</w:t>
        </w:r>
      </w:hyperlink>
      <w:r w:rsidRPr="0035675A">
        <w:rPr>
          <w:sz w:val="24"/>
          <w:szCs w:val="24"/>
        </w:rPr>
        <w:t>.</w:t>
      </w:r>
    </w:p>
  </w:endnote>
  <w:endnote w:id="24">
    <w:p w14:paraId="3BEC604E" w14:textId="081A8E5E" w:rsidR="002150EB" w:rsidRPr="00D50495" w:rsidRDefault="002150EB" w:rsidP="00421A5C">
      <w:pPr>
        <w:tabs>
          <w:tab w:val="left" w:pos="1124"/>
        </w:tabs>
        <w:spacing w:line="480" w:lineRule="auto"/>
        <w:ind w:right="1459"/>
        <w:rPr>
          <w:sz w:val="24"/>
          <w:szCs w:val="24"/>
        </w:rPr>
      </w:pPr>
      <w:r w:rsidRPr="00421A5C">
        <w:rPr>
          <w:rStyle w:val="EndnoteReference"/>
          <w:szCs w:val="24"/>
        </w:rPr>
        <w:t>[</w:t>
      </w:r>
      <w:r w:rsidRPr="00D50495">
        <w:rPr>
          <w:rStyle w:val="EndnoteReference"/>
          <w:szCs w:val="24"/>
        </w:rPr>
        <w:endnoteRef/>
      </w:r>
      <w:r w:rsidRPr="00421A5C">
        <w:rPr>
          <w:rStyle w:val="EndnoteReference"/>
          <w:szCs w:val="24"/>
        </w:rPr>
        <w:t>]</w:t>
      </w:r>
      <w:r w:rsidRPr="00421A5C">
        <w:rPr>
          <w:sz w:val="24"/>
          <w:szCs w:val="24"/>
        </w:rPr>
        <w:t xml:space="preserve">"PmodOLED™ Reference Manual - Digilent." </w:t>
      </w:r>
      <w:hyperlink r:id="rId24" w:history="1">
        <w:r w:rsidRPr="00421A5C">
          <w:rPr>
            <w:rStyle w:val="Hyperlink"/>
            <w:sz w:val="24"/>
            <w:szCs w:val="24"/>
          </w:rPr>
          <w:t>https://digilent.com/reference/_media/reference/pmod/pmodoled/pmodoled_rm.pdf</w:t>
        </w:r>
      </w:hyperlink>
      <w:r w:rsidRPr="00421A5C">
        <w:rPr>
          <w:sz w:val="24"/>
          <w:szCs w:val="24"/>
        </w:rPr>
        <w:t>.</w:t>
      </w:r>
    </w:p>
  </w:endnote>
  <w:endnote w:id="25">
    <w:p w14:paraId="4EB601A6" w14:textId="60634C27" w:rsidR="002150EB" w:rsidRPr="0080703B" w:rsidRDefault="002150EB" w:rsidP="0035675A">
      <w:pPr>
        <w:tabs>
          <w:tab w:val="left" w:pos="1124"/>
        </w:tabs>
        <w:spacing w:line="480" w:lineRule="auto"/>
        <w:ind w:right="1459"/>
        <w:rPr>
          <w:sz w:val="24"/>
          <w:szCs w:val="24"/>
        </w:rPr>
      </w:pPr>
      <w:r w:rsidRPr="0035675A">
        <w:rPr>
          <w:rStyle w:val="EndnoteReference"/>
          <w:szCs w:val="24"/>
        </w:rPr>
        <w:t>[</w:t>
      </w:r>
      <w:r w:rsidRPr="00D50495">
        <w:rPr>
          <w:rStyle w:val="EndnoteReference"/>
          <w:szCs w:val="24"/>
        </w:rPr>
        <w:endnoteRef/>
      </w:r>
      <w:r w:rsidRPr="0035675A">
        <w:rPr>
          <w:rStyle w:val="EndnoteReference"/>
          <w:szCs w:val="24"/>
        </w:rPr>
        <w:t>]</w:t>
      </w:r>
      <w:r w:rsidRPr="0035675A">
        <w:rPr>
          <w:sz w:val="24"/>
          <w:szCs w:val="24"/>
        </w:rPr>
        <w:t xml:space="preserve"> "TCN75S 2-Wire Serial Temperature Sensor Data Sheet." </w:t>
      </w:r>
      <w:hyperlink r:id="rId25" w:history="1">
        <w:r w:rsidRPr="0035675A">
          <w:rPr>
            <w:rStyle w:val="Hyperlink"/>
            <w:sz w:val="24"/>
            <w:szCs w:val="24"/>
          </w:rPr>
          <w:t>https://ww1.microchip.com/downloads/aemDocuments/documents/OTH/ProductDocuments/DataSheets/21935D.pdf</w:t>
        </w:r>
      </w:hyperlink>
      <w:r w:rsidRPr="0035675A">
        <w:rPr>
          <w:sz w:val="24"/>
          <w:szCs w:val="24"/>
        </w:rPr>
        <w:t>.</w:t>
      </w:r>
    </w:p>
  </w:endnote>
  <w:endnote w:id="26">
    <w:p w14:paraId="38A86BEF" w14:textId="02CD9524" w:rsidR="002150EB" w:rsidRPr="00D50495" w:rsidRDefault="002150EB" w:rsidP="00D50495">
      <w:pPr>
        <w:pStyle w:val="EndnoteText"/>
        <w:spacing w:line="480" w:lineRule="auto"/>
        <w:rPr>
          <w:sz w:val="24"/>
          <w:szCs w:val="24"/>
        </w:rPr>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rsidRPr="0080703B">
        <w:rPr>
          <w:sz w:val="24"/>
          <w:szCs w:val="24"/>
        </w:rPr>
        <w:t xml:space="preserve">"Pmod TC1: K-Type Thermocouple Module with Wire - Digilent." </w:t>
      </w:r>
      <w:hyperlink r:id="rId26" w:history="1">
        <w:r w:rsidRPr="0080703B">
          <w:rPr>
            <w:rStyle w:val="Hyperlink"/>
            <w:sz w:val="24"/>
            <w:szCs w:val="24"/>
          </w:rPr>
          <w:t>https://digilent.com/shop/pmod-tc1-k-type-thermocouple-module-with-wire/</w:t>
        </w:r>
      </w:hyperlink>
      <w:r w:rsidRPr="0080703B">
        <w:rPr>
          <w:sz w:val="24"/>
          <w:szCs w:val="24"/>
        </w:rPr>
        <w:t>.</w:t>
      </w:r>
    </w:p>
  </w:endnote>
  <w:endnote w:id="27">
    <w:p w14:paraId="7FE710BA" w14:textId="0FE8B27B" w:rsidR="002150EB" w:rsidRPr="00D50495" w:rsidRDefault="002150EB" w:rsidP="00421A5C">
      <w:pPr>
        <w:tabs>
          <w:tab w:val="left" w:pos="1124"/>
        </w:tabs>
        <w:spacing w:line="480" w:lineRule="auto"/>
        <w:ind w:right="1459"/>
        <w:rPr>
          <w:sz w:val="24"/>
          <w:szCs w:val="24"/>
        </w:rPr>
      </w:pPr>
      <w:r w:rsidRPr="00421A5C">
        <w:rPr>
          <w:rStyle w:val="EndnoteReference"/>
          <w:szCs w:val="24"/>
        </w:rPr>
        <w:t>[</w:t>
      </w:r>
      <w:r w:rsidRPr="00D50495">
        <w:rPr>
          <w:rStyle w:val="EndnoteReference"/>
          <w:szCs w:val="24"/>
        </w:rPr>
        <w:endnoteRef/>
      </w:r>
      <w:r w:rsidRPr="00421A5C">
        <w:rPr>
          <w:rStyle w:val="EndnoteReference"/>
          <w:szCs w:val="24"/>
        </w:rPr>
        <w:t>]</w:t>
      </w:r>
      <w:r w:rsidRPr="00421A5C">
        <w:rPr>
          <w:sz w:val="24"/>
          <w:szCs w:val="24"/>
        </w:rPr>
        <w:t xml:space="preserve"> "PmodTC1™ Board Reference Manual - Digilent." </w:t>
      </w:r>
      <w:hyperlink r:id="rId27" w:history="1">
        <w:r w:rsidRPr="00421A5C">
          <w:rPr>
            <w:rStyle w:val="Hyperlink"/>
            <w:sz w:val="24"/>
            <w:szCs w:val="24"/>
          </w:rPr>
          <w:t>https://digilent.com/reference/_media/reference/pmod/pmodtc1/pmodtc1_rm.pdf</w:t>
        </w:r>
      </w:hyperlink>
      <w:r w:rsidRPr="00421A5C">
        <w:rPr>
          <w:sz w:val="24"/>
          <w:szCs w:val="24"/>
        </w:rPr>
        <w:t>.</w:t>
      </w:r>
    </w:p>
  </w:endnote>
  <w:endnote w:id="28">
    <w:p w14:paraId="497E4F2F" w14:textId="123FBC06" w:rsidR="002150EB" w:rsidRPr="00D50495" w:rsidRDefault="002150EB" w:rsidP="00216609">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rsidRPr="0080703B">
        <w:rPr>
          <w:sz w:val="24"/>
          <w:szCs w:val="24"/>
        </w:rPr>
        <w:t xml:space="preserve">"MAX31855 Cold-Junction Compensated Thermocouple-to-Digital Converter Datasheet." </w:t>
      </w:r>
      <w:hyperlink r:id="rId28" w:history="1">
        <w:r w:rsidRPr="0080703B">
          <w:rPr>
            <w:rStyle w:val="Hyperlink"/>
            <w:sz w:val="24"/>
            <w:szCs w:val="24"/>
          </w:rPr>
          <w:t>https://datasheets.maximintegrated.com/en/ds/MAX31855.pdf</w:t>
        </w:r>
      </w:hyperlink>
      <w:r w:rsidRPr="0080703B">
        <w:rPr>
          <w:sz w:val="24"/>
          <w:szCs w:val="24"/>
        </w:rPr>
        <w:t>.</w:t>
      </w:r>
    </w:p>
  </w:endnote>
  <w:endnote w:id="29">
    <w:p w14:paraId="7A3EF197" w14:textId="0A014BB3" w:rsidR="002150EB" w:rsidRPr="00216609" w:rsidRDefault="002150EB" w:rsidP="00D50495">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t xml:space="preserve">"Introduction to SPI Interface | Analog Devices." </w:t>
      </w:r>
      <w:hyperlink r:id="rId29" w:history="1">
        <w:r>
          <w:rPr>
            <w:rStyle w:val="Hyperlink"/>
          </w:rPr>
          <w:t>https://www.analog.com/en/analog-dialogue/articles/introduction-to-spi-interface.html</w:t>
        </w:r>
      </w:hyperlink>
      <w:r>
        <w:t>.</w:t>
      </w:r>
    </w:p>
  </w:endnote>
  <w:endnote w:id="30">
    <w:p w14:paraId="63DAD862" w14:textId="77777777" w:rsidR="002150EB" w:rsidRPr="006954FB" w:rsidRDefault="002150EB" w:rsidP="006954FB">
      <w:pPr>
        <w:tabs>
          <w:tab w:val="left" w:pos="1124"/>
        </w:tabs>
        <w:spacing w:line="480" w:lineRule="auto"/>
        <w:ind w:right="1459"/>
        <w:rPr>
          <w:sz w:val="24"/>
          <w:szCs w:val="24"/>
        </w:rPr>
      </w:pPr>
      <w:r w:rsidRPr="006954FB">
        <w:rPr>
          <w:rStyle w:val="EndnoteReference"/>
          <w:szCs w:val="24"/>
        </w:rPr>
        <w:t>[</w:t>
      </w:r>
      <w:r w:rsidRPr="00D50495">
        <w:rPr>
          <w:rStyle w:val="EndnoteReference"/>
          <w:szCs w:val="24"/>
        </w:rPr>
        <w:endnoteRef/>
      </w:r>
      <w:r w:rsidRPr="006954FB">
        <w:rPr>
          <w:rStyle w:val="EndnoteReference"/>
          <w:szCs w:val="24"/>
        </w:rPr>
        <w:t>]</w:t>
      </w:r>
      <w:r w:rsidRPr="006954FB">
        <w:rPr>
          <w:sz w:val="24"/>
          <w:szCs w:val="24"/>
        </w:rPr>
        <w:t xml:space="preserve"> "SSD1306 Display Controller Datasheet."</w:t>
      </w:r>
    </w:p>
    <w:p w14:paraId="2A7383A0" w14:textId="19905E53" w:rsidR="002150EB" w:rsidRPr="00D50495" w:rsidRDefault="002150EB" w:rsidP="006954FB">
      <w:pPr>
        <w:tabs>
          <w:tab w:val="left" w:pos="1124"/>
        </w:tabs>
        <w:spacing w:line="480" w:lineRule="auto"/>
        <w:ind w:right="1459"/>
        <w:rPr>
          <w:sz w:val="24"/>
          <w:szCs w:val="24"/>
        </w:rPr>
      </w:pPr>
      <w:r w:rsidRPr="006954FB">
        <w:rPr>
          <w:sz w:val="24"/>
          <w:szCs w:val="24"/>
        </w:rPr>
        <w:t xml:space="preserve"> </w:t>
      </w:r>
      <w:hyperlink r:id="rId30" w:history="1">
        <w:r w:rsidRPr="006954FB">
          <w:rPr>
            <w:rStyle w:val="Hyperlink"/>
            <w:sz w:val="24"/>
            <w:szCs w:val="24"/>
          </w:rPr>
          <w:t>https://cdn-shop.adafruit.com/datasheets/SSD1306.pdf</w:t>
        </w:r>
      </w:hyperlink>
      <w:r w:rsidRPr="006954FB">
        <w:rPr>
          <w:sz w:val="24"/>
          <w:szCs w:val="24"/>
        </w:rPr>
        <w:t>.</w:t>
      </w:r>
    </w:p>
  </w:endnote>
  <w:endnote w:id="31">
    <w:p w14:paraId="74FD27B6" w14:textId="77777777" w:rsidR="002150EB" w:rsidRPr="006954FB" w:rsidRDefault="002150EB" w:rsidP="006954FB">
      <w:pPr>
        <w:tabs>
          <w:tab w:val="left" w:pos="1124"/>
        </w:tabs>
        <w:spacing w:line="480" w:lineRule="auto"/>
        <w:ind w:right="1459"/>
        <w:rPr>
          <w:sz w:val="24"/>
          <w:szCs w:val="24"/>
        </w:rPr>
      </w:pPr>
      <w:r w:rsidRPr="006954FB">
        <w:rPr>
          <w:rStyle w:val="EndnoteReference"/>
          <w:szCs w:val="24"/>
        </w:rPr>
        <w:t>[</w:t>
      </w:r>
      <w:r w:rsidRPr="00D50495">
        <w:rPr>
          <w:rStyle w:val="EndnoteReference"/>
          <w:szCs w:val="24"/>
        </w:rPr>
        <w:endnoteRef/>
      </w:r>
      <w:r w:rsidRPr="006954FB">
        <w:rPr>
          <w:rStyle w:val="EndnoteReference"/>
          <w:szCs w:val="24"/>
        </w:rPr>
        <w:t>]</w:t>
      </w:r>
      <w:r w:rsidRPr="006954FB">
        <w:rPr>
          <w:sz w:val="24"/>
          <w:szCs w:val="24"/>
        </w:rPr>
        <w:t xml:space="preserve"> "Pmod OLED: 128 x 32 Pixel Monochromatic OLED Display - Digilent." </w:t>
      </w:r>
    </w:p>
    <w:p w14:paraId="4C5BEE06" w14:textId="492C50E3" w:rsidR="002150EB" w:rsidRPr="00D50495" w:rsidRDefault="00000000" w:rsidP="006954FB">
      <w:pPr>
        <w:tabs>
          <w:tab w:val="left" w:pos="1124"/>
        </w:tabs>
        <w:spacing w:line="480" w:lineRule="auto"/>
        <w:ind w:right="1459"/>
        <w:rPr>
          <w:sz w:val="24"/>
          <w:szCs w:val="24"/>
        </w:rPr>
      </w:pPr>
      <w:hyperlink r:id="rId31" w:history="1">
        <w:r w:rsidR="002150EB" w:rsidRPr="00EF0BFC">
          <w:rPr>
            <w:rStyle w:val="Hyperlink"/>
            <w:sz w:val="24"/>
            <w:szCs w:val="24"/>
          </w:rPr>
          <w:t>https://digilent.com/shop/pmod-oled-128-x-32-pixel-monochromatic-oled-display/</w:t>
        </w:r>
      </w:hyperlink>
      <w:r w:rsidR="002150EB" w:rsidRPr="006954FB">
        <w:rPr>
          <w:sz w:val="24"/>
          <w:szCs w:val="24"/>
        </w:rPr>
        <w:t>.</w:t>
      </w:r>
    </w:p>
  </w:endnote>
  <w:endnote w:id="32">
    <w:p w14:paraId="36A27D04" w14:textId="1B6ED360" w:rsidR="002150EB" w:rsidRPr="00D50495" w:rsidRDefault="002150EB" w:rsidP="00421A5C">
      <w:pPr>
        <w:tabs>
          <w:tab w:val="left" w:pos="1124"/>
        </w:tabs>
        <w:spacing w:line="480" w:lineRule="auto"/>
        <w:ind w:right="1459"/>
        <w:rPr>
          <w:sz w:val="24"/>
          <w:szCs w:val="24"/>
        </w:rPr>
      </w:pPr>
      <w:r w:rsidRPr="00421A5C">
        <w:rPr>
          <w:rStyle w:val="EndnoteReference"/>
          <w:szCs w:val="24"/>
        </w:rPr>
        <w:t>[</w:t>
      </w:r>
      <w:r w:rsidRPr="00D50495">
        <w:rPr>
          <w:rStyle w:val="EndnoteReference"/>
          <w:szCs w:val="24"/>
        </w:rPr>
        <w:endnoteRef/>
      </w:r>
      <w:r w:rsidRPr="00421A5C">
        <w:rPr>
          <w:rStyle w:val="EndnoteReference"/>
          <w:szCs w:val="24"/>
        </w:rPr>
        <w:t>]</w:t>
      </w:r>
      <w:r w:rsidRPr="00421A5C">
        <w:rPr>
          <w:sz w:val="24"/>
          <w:szCs w:val="24"/>
        </w:rPr>
        <w:t xml:space="preserve">"PmodTMP3™ Reference Manual - Digilent." </w:t>
      </w:r>
      <w:hyperlink r:id="rId32" w:history="1">
        <w:r w:rsidRPr="00421A5C">
          <w:rPr>
            <w:rStyle w:val="Hyperlink"/>
            <w:sz w:val="24"/>
            <w:szCs w:val="24"/>
          </w:rPr>
          <w:t>https://digilent.com/reference/_media/reference/pmod/pmodtmp3/pmodtmp3_rm.pdf</w:t>
        </w:r>
      </w:hyperlink>
      <w:r w:rsidRPr="00421A5C">
        <w:rPr>
          <w:sz w:val="24"/>
          <w:szCs w:val="24"/>
        </w:rPr>
        <w:t>.</w:t>
      </w:r>
    </w:p>
  </w:endnote>
  <w:endnote w:id="33">
    <w:p w14:paraId="58857338" w14:textId="58D3916F" w:rsidR="002150EB" w:rsidRPr="00D50495" w:rsidRDefault="002150EB" w:rsidP="008C0688">
      <w:pPr>
        <w:tabs>
          <w:tab w:val="left" w:pos="1124"/>
        </w:tabs>
        <w:spacing w:line="480" w:lineRule="auto"/>
        <w:ind w:right="1459"/>
        <w:rPr>
          <w:sz w:val="24"/>
          <w:szCs w:val="24"/>
        </w:rPr>
      </w:pPr>
      <w:r w:rsidRPr="006954FB">
        <w:rPr>
          <w:rStyle w:val="EndnoteReference"/>
          <w:szCs w:val="24"/>
        </w:rPr>
        <w:t>[</w:t>
      </w:r>
      <w:r w:rsidRPr="00D50495">
        <w:rPr>
          <w:rStyle w:val="EndnoteReference"/>
          <w:szCs w:val="24"/>
        </w:rPr>
        <w:endnoteRef/>
      </w:r>
      <w:r w:rsidRPr="006954FB">
        <w:rPr>
          <w:rStyle w:val="EndnoteReference"/>
          <w:szCs w:val="24"/>
        </w:rPr>
        <w:t>]</w:t>
      </w:r>
      <w:r w:rsidRPr="006954FB">
        <w:rPr>
          <w:sz w:val="24"/>
          <w:szCs w:val="24"/>
        </w:rPr>
        <w:t xml:space="preserve"> </w:t>
      </w:r>
      <w:r w:rsidRPr="00997710">
        <w:rPr>
          <w:sz w:val="24"/>
          <w:szCs w:val="24"/>
        </w:rPr>
        <w:t xml:space="preserve">"Wearable Sensors for Human Activity Monitoring: A Review." </w:t>
      </w:r>
      <w:hyperlink r:id="rId33" w:history="1">
        <w:r w:rsidRPr="00997710">
          <w:rPr>
            <w:rStyle w:val="Hyperlink"/>
            <w:sz w:val="24"/>
            <w:szCs w:val="24"/>
          </w:rPr>
          <w:t>https://www.researchgate.net/publication/273393907_Wearable_Sensors_for_Human_Activity_Monitoring_A_Review</w:t>
        </w:r>
      </w:hyperlink>
      <w:r w:rsidRPr="00997710">
        <w:rPr>
          <w:sz w:val="24"/>
          <w:szCs w:val="24"/>
        </w:rPr>
        <w:t>.</w:t>
      </w:r>
    </w:p>
  </w:endnote>
  <w:endnote w:id="34">
    <w:p w14:paraId="06F3A7B2" w14:textId="77777777" w:rsidR="002150EB" w:rsidRDefault="002150EB" w:rsidP="00D50495">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t xml:space="preserve">"GitHub - Digilent/vivado-library." </w:t>
      </w:r>
    </w:p>
    <w:p w14:paraId="52E98E88" w14:textId="5CFD4D96" w:rsidR="002150EB" w:rsidRPr="008C0688" w:rsidRDefault="00000000" w:rsidP="00D50495">
      <w:pPr>
        <w:pStyle w:val="EndnoteText"/>
        <w:spacing w:line="480" w:lineRule="auto"/>
      </w:pPr>
      <w:hyperlink r:id="rId34" w:history="1">
        <w:r w:rsidR="002150EB" w:rsidRPr="00EF0BFC">
          <w:rPr>
            <w:rStyle w:val="Hyperlink"/>
          </w:rPr>
          <w:t>https://github.com/Digilent/vivado-library</w:t>
        </w:r>
      </w:hyperlink>
      <w:r w:rsidR="002150EB">
        <w:t>.</w:t>
      </w:r>
    </w:p>
  </w:endnote>
  <w:endnote w:id="35">
    <w:p w14:paraId="2613643E" w14:textId="77777777" w:rsidR="002150EB" w:rsidRPr="00D50495" w:rsidRDefault="002150EB" w:rsidP="008C0688">
      <w:pPr>
        <w:tabs>
          <w:tab w:val="left" w:pos="1124"/>
        </w:tabs>
        <w:spacing w:line="480" w:lineRule="auto"/>
        <w:ind w:right="1459"/>
        <w:rPr>
          <w:sz w:val="24"/>
          <w:szCs w:val="24"/>
        </w:rPr>
      </w:pPr>
      <w:r w:rsidRPr="008C0688">
        <w:rPr>
          <w:rStyle w:val="EndnoteReference"/>
          <w:szCs w:val="24"/>
        </w:rPr>
        <w:t>[</w:t>
      </w:r>
      <w:r w:rsidRPr="00D50495">
        <w:rPr>
          <w:rStyle w:val="EndnoteReference"/>
          <w:szCs w:val="24"/>
        </w:rPr>
        <w:endnoteRef/>
      </w:r>
      <w:r w:rsidRPr="008C0688">
        <w:rPr>
          <w:rStyle w:val="EndnoteReference"/>
          <w:szCs w:val="24"/>
        </w:rPr>
        <w:t>]</w:t>
      </w:r>
      <w:r w:rsidRPr="008C0688">
        <w:rPr>
          <w:sz w:val="24"/>
          <w:szCs w:val="24"/>
        </w:rPr>
        <w:t xml:space="preserve"> "Creating a Block Design - 2022.2 - Xilinx." </w:t>
      </w:r>
      <w:hyperlink r:id="rId35" w:history="1">
        <w:r w:rsidRPr="008C0688">
          <w:rPr>
            <w:rStyle w:val="Hyperlink"/>
            <w:sz w:val="24"/>
            <w:szCs w:val="24"/>
          </w:rPr>
          <w:t>https://docs.xilinx.com/r/en-US/ug994-vivado-ip-subsystems/Creating-a-Block-Design</w:t>
        </w:r>
      </w:hyperlink>
      <w:r w:rsidRPr="008C0688">
        <w:rPr>
          <w:sz w:val="24"/>
          <w:szCs w:val="24"/>
        </w:rPr>
        <w:t>.</w:t>
      </w:r>
    </w:p>
  </w:endnote>
  <w:endnote w:id="36">
    <w:p w14:paraId="25563F95" w14:textId="77777777" w:rsidR="002150EB" w:rsidRPr="008C0688" w:rsidRDefault="002150EB" w:rsidP="008C0688">
      <w:pPr>
        <w:tabs>
          <w:tab w:val="left" w:pos="1124"/>
        </w:tabs>
        <w:spacing w:line="480" w:lineRule="auto"/>
        <w:ind w:right="1459"/>
        <w:rPr>
          <w:sz w:val="24"/>
          <w:szCs w:val="24"/>
        </w:rPr>
      </w:pPr>
      <w:r w:rsidRPr="008C0688">
        <w:rPr>
          <w:rStyle w:val="EndnoteReference"/>
          <w:szCs w:val="24"/>
        </w:rPr>
        <w:t>[</w:t>
      </w:r>
      <w:r w:rsidRPr="00D50495">
        <w:rPr>
          <w:rStyle w:val="EndnoteReference"/>
          <w:szCs w:val="24"/>
        </w:rPr>
        <w:endnoteRef/>
      </w:r>
      <w:r w:rsidRPr="008C0688">
        <w:rPr>
          <w:rStyle w:val="EndnoteReference"/>
          <w:szCs w:val="24"/>
        </w:rPr>
        <w:t>]</w:t>
      </w:r>
      <w:r w:rsidRPr="008C0688">
        <w:rPr>
          <w:sz w:val="24"/>
          <w:szCs w:val="24"/>
        </w:rPr>
        <w:t xml:space="preserve"> "MiniZed Tutorials." </w:t>
      </w:r>
      <w:hyperlink r:id="rId36" w:history="1">
        <w:r w:rsidRPr="008C0688">
          <w:rPr>
            <w:rStyle w:val="Hyperlink"/>
            <w:sz w:val="24"/>
            <w:szCs w:val="24"/>
          </w:rPr>
          <w:t>https://www.avnet.com/wps/portal/us/products/avnet-boards/avnet-board-families/minized/</w:t>
        </w:r>
      </w:hyperlink>
      <w:r w:rsidRPr="008C0688">
        <w:rPr>
          <w:sz w:val="24"/>
          <w:szCs w:val="24"/>
        </w:rPr>
        <w:t>.</w:t>
      </w:r>
    </w:p>
  </w:endnote>
  <w:endnote w:id="37">
    <w:p w14:paraId="78D1FD42" w14:textId="77777777" w:rsidR="002150EB" w:rsidRDefault="002150EB" w:rsidP="008C0688">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t>"Programmable Logic Tutorials - Digilent Reference."</w:t>
      </w:r>
    </w:p>
    <w:p w14:paraId="2AEDCDC8" w14:textId="77777777" w:rsidR="002150EB" w:rsidRPr="008C0688" w:rsidRDefault="002150EB" w:rsidP="008C0688">
      <w:pPr>
        <w:pStyle w:val="EndnoteText"/>
        <w:spacing w:line="480" w:lineRule="auto"/>
      </w:pPr>
      <w:r>
        <w:t xml:space="preserve"> </w:t>
      </w:r>
      <w:hyperlink r:id="rId37" w:history="1">
        <w:r>
          <w:rPr>
            <w:rStyle w:val="Hyperlink"/>
          </w:rPr>
          <w:t>https://digilent.com/reference/learn/programmable-logic/tutorials/start</w:t>
        </w:r>
      </w:hyperlink>
      <w:r>
        <w:t>.</w:t>
      </w:r>
    </w:p>
  </w:endnote>
  <w:endnote w:id="38">
    <w:p w14:paraId="1D636B5F" w14:textId="77777777" w:rsidR="002150EB" w:rsidRPr="009409B3" w:rsidRDefault="002150EB" w:rsidP="009409B3">
      <w:pPr>
        <w:tabs>
          <w:tab w:val="left" w:pos="1124"/>
        </w:tabs>
        <w:spacing w:line="480" w:lineRule="auto"/>
        <w:ind w:right="1459"/>
        <w:rPr>
          <w:sz w:val="24"/>
          <w:szCs w:val="24"/>
        </w:rPr>
      </w:pPr>
      <w:r w:rsidRPr="009409B3">
        <w:rPr>
          <w:rStyle w:val="EndnoteReference"/>
          <w:szCs w:val="24"/>
        </w:rPr>
        <w:t>[</w:t>
      </w:r>
      <w:r w:rsidRPr="00D50495">
        <w:rPr>
          <w:rStyle w:val="EndnoteReference"/>
          <w:szCs w:val="24"/>
        </w:rPr>
        <w:endnoteRef/>
      </w:r>
      <w:r w:rsidRPr="009409B3">
        <w:rPr>
          <w:rStyle w:val="EndnoteReference"/>
          <w:szCs w:val="24"/>
        </w:rPr>
        <w:t>]</w:t>
      </w:r>
      <w:r w:rsidRPr="009409B3">
        <w:rPr>
          <w:sz w:val="24"/>
          <w:szCs w:val="24"/>
        </w:rPr>
        <w:t xml:space="preserve"> "The Zynq Book Tutorials"</w:t>
      </w:r>
    </w:p>
    <w:p w14:paraId="3D1A7713" w14:textId="17CA210D" w:rsidR="002150EB" w:rsidRPr="00D50495" w:rsidRDefault="00000000" w:rsidP="00D73DF7">
      <w:pPr>
        <w:tabs>
          <w:tab w:val="left" w:pos="1124"/>
        </w:tabs>
        <w:spacing w:line="480" w:lineRule="auto"/>
        <w:ind w:right="1459"/>
        <w:rPr>
          <w:sz w:val="24"/>
          <w:szCs w:val="24"/>
        </w:rPr>
      </w:pPr>
      <w:hyperlink r:id="rId38" w:history="1">
        <w:r w:rsidR="002150EB" w:rsidRPr="00EF0BFC">
          <w:rPr>
            <w:rStyle w:val="Hyperlink"/>
            <w:sz w:val="24"/>
            <w:szCs w:val="24"/>
          </w:rPr>
          <w:t>http://zynqbook.com/download-tuts.html</w:t>
        </w:r>
      </w:hyperlink>
      <w:r w:rsidR="002150EB" w:rsidRPr="009409B3">
        <w:rPr>
          <w:sz w:val="24"/>
          <w:szCs w:val="24"/>
        </w:rPr>
        <w:t>.</w:t>
      </w:r>
    </w:p>
  </w:endnote>
  <w:endnote w:id="39">
    <w:p w14:paraId="27328950" w14:textId="2EFD5447" w:rsidR="002150EB" w:rsidRPr="008979A8" w:rsidRDefault="002150EB" w:rsidP="00E60FC9">
      <w:pPr>
        <w:tabs>
          <w:tab w:val="left" w:pos="1124"/>
        </w:tabs>
        <w:spacing w:line="480" w:lineRule="auto"/>
        <w:ind w:right="1459"/>
      </w:pPr>
      <w:r w:rsidRPr="009409B3">
        <w:rPr>
          <w:rStyle w:val="EndnoteReference"/>
          <w:szCs w:val="24"/>
        </w:rPr>
        <w:t>[</w:t>
      </w:r>
      <w:r w:rsidRPr="00D50495">
        <w:rPr>
          <w:rStyle w:val="EndnoteReference"/>
          <w:szCs w:val="24"/>
        </w:rPr>
        <w:endnoteRef/>
      </w:r>
      <w:r w:rsidRPr="009409B3">
        <w:rPr>
          <w:rStyle w:val="EndnoteReference"/>
          <w:szCs w:val="24"/>
        </w:rPr>
        <w:t>]</w:t>
      </w:r>
      <w:r w:rsidRPr="009409B3">
        <w:rPr>
          <w:sz w:val="24"/>
          <w:szCs w:val="24"/>
        </w:rPr>
        <w:t xml:space="preserve"> </w:t>
      </w:r>
      <w:r>
        <w:t xml:space="preserve">"Difference Between FFT and DFT." 29 Sept. 2021, </w:t>
      </w:r>
      <w:hyperlink r:id="rId39" w:history="1">
        <w:r>
          <w:rPr>
            <w:rStyle w:val="Hyperlink"/>
          </w:rPr>
          <w:t>http://www.differencebetween.net/technology/difference-between-fft-and-dft/</w:t>
        </w:r>
      </w:hyperlink>
      <w:r>
        <w:t>.</w:t>
      </w:r>
    </w:p>
  </w:endnote>
  <w:endnote w:id="40">
    <w:p w14:paraId="40BDD905" w14:textId="142EDA5B" w:rsidR="002150EB" w:rsidRPr="00A954DA" w:rsidRDefault="002150EB" w:rsidP="00F84E2C">
      <w:pPr>
        <w:tabs>
          <w:tab w:val="left" w:pos="1124"/>
        </w:tabs>
        <w:spacing w:line="480" w:lineRule="auto"/>
        <w:ind w:right="1459"/>
      </w:pPr>
      <w:r w:rsidRPr="008C0688">
        <w:rPr>
          <w:rStyle w:val="EndnoteReference"/>
          <w:szCs w:val="24"/>
        </w:rPr>
        <w:t>[</w:t>
      </w:r>
      <w:r w:rsidRPr="00D50495">
        <w:rPr>
          <w:rStyle w:val="EndnoteReference"/>
          <w:szCs w:val="24"/>
        </w:rPr>
        <w:endnoteRef/>
      </w:r>
      <w:r w:rsidRPr="008C0688">
        <w:rPr>
          <w:rStyle w:val="EndnoteReference"/>
          <w:szCs w:val="24"/>
        </w:rPr>
        <w:t>]</w:t>
      </w:r>
      <w:r w:rsidRPr="008C0688">
        <w:rPr>
          <w:sz w:val="24"/>
          <w:szCs w:val="24"/>
        </w:rPr>
        <w:t xml:space="preserve"> </w:t>
      </w:r>
      <w:r>
        <w:t xml:space="preserve">"Galaxy Watch5 Smartwatch | Samsung US." </w:t>
      </w:r>
      <w:hyperlink r:id="rId40" w:history="1">
        <w:r>
          <w:rPr>
            <w:rStyle w:val="Hyperlink"/>
          </w:rPr>
          <w:t>https://www.samsung.com/us/watches/galaxy-watch5/</w:t>
        </w:r>
      </w:hyperlink>
      <w:r>
        <w:t>.</w:t>
      </w:r>
    </w:p>
  </w:endnote>
  <w:endnote w:id="41">
    <w:p w14:paraId="5B890A48" w14:textId="22031981" w:rsidR="002150EB" w:rsidRPr="00A954DA" w:rsidRDefault="002150EB" w:rsidP="00732BED">
      <w:pPr>
        <w:tabs>
          <w:tab w:val="left" w:pos="1124"/>
        </w:tabs>
        <w:spacing w:line="480" w:lineRule="auto"/>
        <w:ind w:right="1459"/>
      </w:pPr>
      <w:r w:rsidRPr="008C0688">
        <w:rPr>
          <w:rStyle w:val="EndnoteReference"/>
          <w:szCs w:val="24"/>
        </w:rPr>
        <w:t>[</w:t>
      </w:r>
      <w:r w:rsidRPr="00D50495">
        <w:rPr>
          <w:rStyle w:val="EndnoteReference"/>
          <w:szCs w:val="24"/>
        </w:rPr>
        <w:endnoteRef/>
      </w:r>
      <w:r w:rsidRPr="008C0688">
        <w:rPr>
          <w:rStyle w:val="EndnoteReference"/>
          <w:szCs w:val="24"/>
        </w:rPr>
        <w:t>]</w:t>
      </w:r>
      <w:r>
        <w:t xml:space="preserve">"Apple Watch Series 5 - Technical Specifications." 23 Mar. 2021, </w:t>
      </w:r>
      <w:hyperlink r:id="rId41" w:history="1">
        <w:r>
          <w:rPr>
            <w:rStyle w:val="Hyperlink"/>
          </w:rPr>
          <w:t>https://support.apple.com/kb/SP808?&amp;locale=en_US</w:t>
        </w:r>
      </w:hyperlink>
      <w:r>
        <w:t>.</w:t>
      </w:r>
    </w:p>
  </w:endnote>
  <w:endnote w:id="42">
    <w:p w14:paraId="6A45EF0E" w14:textId="77777777" w:rsidR="002150EB" w:rsidRDefault="002150EB" w:rsidP="00A954DA">
      <w:pPr>
        <w:tabs>
          <w:tab w:val="left" w:pos="1124"/>
        </w:tabs>
        <w:spacing w:line="480" w:lineRule="auto"/>
        <w:ind w:right="1459"/>
      </w:pPr>
      <w:r w:rsidRPr="008C0688">
        <w:rPr>
          <w:rStyle w:val="EndnoteReference"/>
          <w:szCs w:val="24"/>
        </w:rPr>
        <w:t>[</w:t>
      </w:r>
      <w:r w:rsidRPr="00D50495">
        <w:rPr>
          <w:rStyle w:val="EndnoteReference"/>
          <w:szCs w:val="24"/>
        </w:rPr>
        <w:endnoteRef/>
      </w:r>
      <w:r w:rsidRPr="008C0688">
        <w:rPr>
          <w:rStyle w:val="EndnoteReference"/>
          <w:szCs w:val="24"/>
        </w:rPr>
        <w:t>]</w:t>
      </w:r>
      <w:r w:rsidRPr="008C0688">
        <w:rPr>
          <w:sz w:val="24"/>
          <w:szCs w:val="24"/>
        </w:rPr>
        <w:t xml:space="preserve"> </w:t>
      </w:r>
      <w:r>
        <w:t xml:space="preserve">"GSR logger sensor NUL-217 | NeuLog Sensors." </w:t>
      </w:r>
    </w:p>
    <w:p w14:paraId="6240268D" w14:textId="160BF5AC" w:rsidR="002150EB" w:rsidRPr="00A954DA" w:rsidRDefault="00000000" w:rsidP="00A954DA">
      <w:pPr>
        <w:tabs>
          <w:tab w:val="left" w:pos="1124"/>
        </w:tabs>
        <w:spacing w:line="480" w:lineRule="auto"/>
        <w:ind w:right="1459"/>
      </w:pPr>
      <w:hyperlink r:id="rId42" w:history="1">
        <w:r w:rsidR="002150EB" w:rsidRPr="00006380">
          <w:rPr>
            <w:rStyle w:val="Hyperlink"/>
          </w:rPr>
          <w:t>https://neulog.com/gsr/</w:t>
        </w:r>
      </w:hyperlink>
      <w:r w:rsidR="002150EB">
        <w:t>.</w:t>
      </w:r>
    </w:p>
  </w:endnote>
  <w:endnote w:id="43">
    <w:p w14:paraId="37AE289C" w14:textId="77777777" w:rsidR="002150EB" w:rsidRPr="00D50495" w:rsidRDefault="002150EB" w:rsidP="00F1572C">
      <w:pPr>
        <w:pStyle w:val="EndnoteText"/>
        <w:spacing w:line="480" w:lineRule="auto"/>
        <w:rPr>
          <w:sz w:val="24"/>
          <w:szCs w:val="24"/>
        </w:rPr>
      </w:pPr>
      <w:r w:rsidRPr="008C0688">
        <w:rPr>
          <w:rStyle w:val="EndnoteReference"/>
          <w:szCs w:val="24"/>
        </w:rPr>
        <w:t>[</w:t>
      </w:r>
      <w:r w:rsidRPr="00D50495">
        <w:rPr>
          <w:rStyle w:val="EndnoteReference"/>
          <w:szCs w:val="24"/>
        </w:rPr>
        <w:endnoteRef/>
      </w:r>
      <w:r w:rsidRPr="008C0688">
        <w:rPr>
          <w:rStyle w:val="EndnoteReference"/>
          <w:szCs w:val="24"/>
        </w:rPr>
        <w:t>]</w:t>
      </w:r>
      <w:r w:rsidRPr="008C0688">
        <w:rPr>
          <w:sz w:val="24"/>
          <w:szCs w:val="24"/>
        </w:rPr>
        <w:t xml:space="preserve"> </w:t>
      </w:r>
      <w:r w:rsidRPr="00D50495">
        <w:rPr>
          <w:sz w:val="24"/>
          <w:szCs w:val="24"/>
        </w:rPr>
        <w:t xml:space="preserve">"Grove - GSR Sensor - Seeed Wiki." </w:t>
      </w:r>
    </w:p>
    <w:p w14:paraId="5FDFFE48" w14:textId="56BA99DD" w:rsidR="002150EB" w:rsidRPr="00F1572C" w:rsidRDefault="00000000" w:rsidP="00F1572C">
      <w:pPr>
        <w:pStyle w:val="EndnoteText"/>
        <w:spacing w:line="480" w:lineRule="auto"/>
        <w:rPr>
          <w:sz w:val="24"/>
          <w:szCs w:val="24"/>
        </w:rPr>
      </w:pPr>
      <w:hyperlink r:id="rId43" w:history="1">
        <w:r w:rsidR="002150EB" w:rsidRPr="00D50495">
          <w:rPr>
            <w:rStyle w:val="Hyperlink"/>
            <w:sz w:val="24"/>
            <w:szCs w:val="24"/>
          </w:rPr>
          <w:t>https://wiki.seeedstudio.com/Grove-GSR_Sensor/</w:t>
        </w:r>
      </w:hyperlink>
      <w:r w:rsidR="002150EB">
        <w:t>.</w:t>
      </w:r>
    </w:p>
  </w:endnote>
  <w:endnote w:id="44">
    <w:p w14:paraId="3A364C17" w14:textId="77777777" w:rsidR="002150EB" w:rsidRDefault="002150EB" w:rsidP="008979A8">
      <w:pPr>
        <w:tabs>
          <w:tab w:val="left" w:pos="1124"/>
        </w:tabs>
        <w:spacing w:line="480" w:lineRule="auto"/>
        <w:ind w:right="1459"/>
      </w:pPr>
      <w:r w:rsidRPr="009409B3">
        <w:rPr>
          <w:rStyle w:val="EndnoteReference"/>
          <w:szCs w:val="24"/>
        </w:rPr>
        <w:t>[</w:t>
      </w:r>
      <w:r w:rsidRPr="00D50495">
        <w:rPr>
          <w:rStyle w:val="EndnoteReference"/>
          <w:szCs w:val="24"/>
        </w:rPr>
        <w:endnoteRef/>
      </w:r>
      <w:r w:rsidRPr="009409B3">
        <w:rPr>
          <w:rStyle w:val="EndnoteReference"/>
          <w:szCs w:val="24"/>
        </w:rPr>
        <w:t>]</w:t>
      </w:r>
      <w:r w:rsidRPr="009409B3">
        <w:rPr>
          <w:sz w:val="24"/>
          <w:szCs w:val="24"/>
        </w:rPr>
        <w:t xml:space="preserve"> </w:t>
      </w:r>
      <w:r>
        <w:t xml:space="preserve">"Circular buffer - Wikipedia." </w:t>
      </w:r>
    </w:p>
    <w:p w14:paraId="4C90AF50" w14:textId="646300E7" w:rsidR="002150EB" w:rsidRDefault="00000000" w:rsidP="008979A8">
      <w:pPr>
        <w:tabs>
          <w:tab w:val="left" w:pos="1124"/>
        </w:tabs>
        <w:spacing w:line="480" w:lineRule="auto"/>
        <w:ind w:right="1459"/>
      </w:pPr>
      <w:hyperlink r:id="rId44" w:history="1">
        <w:r w:rsidR="002150EB" w:rsidRPr="00A02CD5">
          <w:rPr>
            <w:rStyle w:val="Hyperlink"/>
          </w:rPr>
          <w:t>https://en.wikipedia.org/wiki/Circular_buffer</w:t>
        </w:r>
      </w:hyperlink>
      <w:r w:rsidR="002150EB">
        <w:t>.</w:t>
      </w:r>
    </w:p>
    <w:p w14:paraId="2E4E3F2E" w14:textId="232138E7" w:rsidR="002150EB" w:rsidRDefault="002150EB" w:rsidP="008979A8">
      <w:pPr>
        <w:tabs>
          <w:tab w:val="left" w:pos="1124"/>
        </w:tabs>
        <w:spacing w:line="480" w:lineRule="auto"/>
        <w:ind w:right="1459"/>
      </w:pPr>
    </w:p>
    <w:p w14:paraId="0ADAA4DA" w14:textId="77777777" w:rsidR="002150EB" w:rsidRPr="00D50495" w:rsidRDefault="002150EB" w:rsidP="008979A8">
      <w:pPr>
        <w:tabs>
          <w:tab w:val="left" w:pos="1124"/>
        </w:tabs>
        <w:spacing w:line="480" w:lineRule="auto"/>
        <w:ind w:right="1459"/>
        <w:rPr>
          <w:sz w:val="24"/>
          <w:szCs w:val="24"/>
        </w:rPr>
      </w:pPr>
    </w:p>
    <w:p w14:paraId="00F2EA35" w14:textId="77777777" w:rsidR="002150EB" w:rsidRPr="00D50495" w:rsidRDefault="002150EB" w:rsidP="008979A8">
      <w:pPr>
        <w:tabs>
          <w:tab w:val="left" w:pos="1124"/>
        </w:tabs>
        <w:spacing w:line="480" w:lineRule="auto"/>
        <w:ind w:right="1459"/>
        <w:rPr>
          <w:sz w:val="24"/>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F76DD" w14:textId="77777777" w:rsidR="002150EB" w:rsidRDefault="002150EB">
    <w:pPr>
      <w:pStyle w:val="BodyText"/>
      <w:spacing w:before="0" w:line="14" w:lineRule="auto"/>
      <w:rPr>
        <w:sz w:val="20"/>
      </w:rPr>
    </w:pPr>
    <w:r>
      <w:rPr>
        <w:noProof/>
      </w:rPr>
      <mc:AlternateContent>
        <mc:Choice Requires="wps">
          <w:drawing>
            <wp:anchor distT="0" distB="0" distL="114300" distR="114300" simplePos="0" relativeHeight="251662336" behindDoc="1" locked="0" layoutInCell="1" allowOverlap="1" wp14:anchorId="37901C70" wp14:editId="3536C970">
              <wp:simplePos x="0" y="0"/>
              <wp:positionH relativeFrom="page">
                <wp:posOffset>4010388</wp:posOffset>
              </wp:positionH>
              <wp:positionV relativeFrom="page">
                <wp:posOffset>9209314</wp:posOffset>
              </wp:positionV>
              <wp:extent cx="300355" cy="177800"/>
              <wp:effectExtent l="0" t="0" r="4445" b="1270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B2AC7" w14:textId="77777777" w:rsidR="002150EB" w:rsidRDefault="002150EB">
                          <w:pPr>
                            <w:pStyle w:val="BodyText"/>
                            <w:spacing w:before="0" w:line="254" w:lineRule="exact"/>
                            <w:ind w:left="60"/>
                          </w:pPr>
                          <w:r>
                            <w:fldChar w:fldCharType="begin"/>
                          </w:r>
                          <w: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901C70" id="_x0000_t202" coordsize="21600,21600" o:spt="202" path="m,l,21600r21600,l21600,xe">
              <v:stroke joinstyle="miter"/>
              <v:path gradientshapeok="t" o:connecttype="rect"/>
            </v:shapetype>
            <v:shape id="Text Box 25" o:spid="_x0000_s1026" type="#_x0000_t202" style="position:absolute;margin-left:315.8pt;margin-top:725.15pt;width:23.65pt;height:1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" filled="f" stroked="f">
              <v:textbox inset="0,0,0,0">
                <w:txbxContent>
                  <w:p w14:paraId="29DB2AC7" w14:textId="77777777" w:rsidR="002150EB" w:rsidRDefault="002150EB">
                    <w:pPr>
                      <w:pStyle w:val="BodyText"/>
                      <w:spacing w:before="0" w:line="254" w:lineRule="exact"/>
                      <w:ind w:left="60"/>
                    </w:pPr>
                    <w:r>
                      <w:fldChar w:fldCharType="begin"/>
                    </w:r>
                    <w:r>
                      <w:instrText xml:space="preserve"> PAGE  \* roman </w:instrText>
                    </w:r>
                    <w:r>
                      <w:fldChar w:fldCharType="separate"/>
                    </w:r>
                    <w: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2E417" w14:textId="77777777" w:rsidR="002150EB" w:rsidRDefault="002150EB">
    <w:pPr>
      <w:pStyle w:val="BodyText"/>
      <w:spacing w:before="0" w:line="14" w:lineRule="auto"/>
      <w:rPr>
        <w:sz w:val="20"/>
      </w:rPr>
    </w:pPr>
    <w:r>
      <w:rPr>
        <w:noProof/>
      </w:rPr>
      <mc:AlternateContent>
        <mc:Choice Requires="wps">
          <w:drawing>
            <wp:anchor distT="0" distB="0" distL="114300" distR="114300" simplePos="0" relativeHeight="251663360" behindDoc="1" locked="0" layoutInCell="1" allowOverlap="1" wp14:anchorId="430AEAFE" wp14:editId="03A7D384">
              <wp:simplePos x="0" y="0"/>
              <wp:positionH relativeFrom="page">
                <wp:posOffset>4001770</wp:posOffset>
              </wp:positionH>
              <wp:positionV relativeFrom="page">
                <wp:posOffset>9196705</wp:posOffset>
              </wp:positionV>
              <wp:extent cx="228600" cy="188595"/>
              <wp:effectExtent l="0" t="0" r="0" b="190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4E7C3" w14:textId="77777777" w:rsidR="002150EB" w:rsidRDefault="002150EB">
                          <w:pPr>
                            <w:pStyle w:val="BodyText"/>
                            <w:spacing w:before="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0AEAFE" id="_x0000_t202" coordsize="21600,21600" o:spt="202" path="m,l,21600r21600,l21600,xe">
              <v:stroke joinstyle="miter"/>
              <v:path gradientshapeok="t" o:connecttype="rect"/>
            </v:shapetype>
            <v:shape id="Text Box 26" o:spid="_x0000_s1027" type="#_x0000_t202" style="position:absolute;margin-left:315.1pt;margin-top:724.15pt;width:18pt;height:14.8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" filled="f" stroked="f">
              <v:textbox inset="0,0,0,0">
                <w:txbxContent>
                  <w:p w14:paraId="5804E7C3" w14:textId="77777777" w:rsidR="002150EB" w:rsidRDefault="002150EB">
                    <w:pPr>
                      <w:pStyle w:val="BodyText"/>
                      <w:spacing w:before="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A1F8D" w14:textId="77777777" w:rsidR="002150EB" w:rsidRDefault="002150EB">
    <w:pPr>
      <w:pStyle w:val="BodyText"/>
      <w:spacing w:before="0" w:line="14" w:lineRule="auto"/>
      <w:rPr>
        <w:sz w:val="20"/>
      </w:rPr>
    </w:pPr>
    <w:r>
      <w:rPr>
        <w:noProof/>
      </w:rPr>
      <mc:AlternateContent>
        <mc:Choice Requires="wps">
          <w:drawing>
            <wp:anchor distT="0" distB="0" distL="114300" distR="114300" simplePos="0" relativeHeight="251667456" behindDoc="1" locked="0" layoutInCell="1" allowOverlap="1" wp14:anchorId="298F54D2" wp14:editId="7AB5CE1C">
              <wp:simplePos x="0" y="0"/>
              <wp:positionH relativeFrom="page">
                <wp:posOffset>4001770</wp:posOffset>
              </wp:positionH>
              <wp:positionV relativeFrom="page">
                <wp:posOffset>9196705</wp:posOffset>
              </wp:positionV>
              <wp:extent cx="228600" cy="188595"/>
              <wp:effectExtent l="127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07C4E" w14:textId="77777777" w:rsidR="002150EB" w:rsidRDefault="002150EB">
                          <w:pPr>
                            <w:pStyle w:val="BodyText"/>
                            <w:spacing w:before="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8F54D2" id="_x0000_t202" coordsize="21600,21600" o:spt="202" path="m,l,21600r21600,l21600,xe">
              <v:stroke joinstyle="miter"/>
              <v:path gradientshapeok="t" o:connecttype="rect"/>
            </v:shapetype>
            <v:shape id="Text Box 54" o:spid="_x0000_s1028" type="#_x0000_t202" style="position:absolute;margin-left:315.1pt;margin-top:724.15pt;width:18pt;height:14.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" filled="f" stroked="f">
              <v:textbox inset="0,0,0,0">
                <w:txbxContent>
                  <w:p w14:paraId="31C07C4E" w14:textId="77777777" w:rsidR="002150EB" w:rsidRDefault="002150EB">
                    <w:pPr>
                      <w:pStyle w:val="BodyText"/>
                      <w:spacing w:before="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33E2F" w14:textId="77777777" w:rsidR="00B1371C" w:rsidRDefault="00B1371C">
      <w:r>
        <w:separator/>
      </w:r>
    </w:p>
  </w:footnote>
  <w:footnote w:type="continuationSeparator" w:id="0">
    <w:p w14:paraId="2D7CDC18" w14:textId="77777777" w:rsidR="00B1371C" w:rsidRDefault="00B137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653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425388"/>
    <w:multiLevelType w:val="hybridMultilevel"/>
    <w:tmpl w:val="859C3350"/>
    <w:lvl w:ilvl="0" w:tplc="DADA5E62">
      <w:start w:val="1"/>
      <w:numFmt w:val="decimal"/>
      <w:lvlText w:val="[%1]"/>
      <w:lvlJc w:val="left"/>
      <w:pPr>
        <w:ind w:left="782" w:hanging="341"/>
      </w:pPr>
      <w:rPr>
        <w:rFonts w:ascii="Times New Roman" w:eastAsia="Times New Roman" w:hAnsi="Times New Roman" w:cs="Times New Roman" w:hint="default"/>
        <w:spacing w:val="-1"/>
        <w:w w:val="99"/>
        <w:sz w:val="24"/>
        <w:szCs w:val="24"/>
        <w:lang w:val="en-US" w:eastAsia="en-US" w:bidi="ar-SA"/>
      </w:rPr>
    </w:lvl>
    <w:lvl w:ilvl="1" w:tplc="440A811E">
      <w:numFmt w:val="bullet"/>
      <w:lvlText w:val="•"/>
      <w:lvlJc w:val="left"/>
      <w:pPr>
        <w:ind w:left="1722" w:hanging="341"/>
      </w:pPr>
      <w:rPr>
        <w:rFonts w:hint="default"/>
        <w:lang w:val="en-US" w:eastAsia="en-US" w:bidi="ar-SA"/>
      </w:rPr>
    </w:lvl>
    <w:lvl w:ilvl="2" w:tplc="D9B0EF12">
      <w:numFmt w:val="bullet"/>
      <w:lvlText w:val="•"/>
      <w:lvlJc w:val="left"/>
      <w:pPr>
        <w:ind w:left="2664" w:hanging="341"/>
      </w:pPr>
      <w:rPr>
        <w:rFonts w:hint="default"/>
        <w:lang w:val="en-US" w:eastAsia="en-US" w:bidi="ar-SA"/>
      </w:rPr>
    </w:lvl>
    <w:lvl w:ilvl="3" w:tplc="3AF6630E">
      <w:numFmt w:val="bullet"/>
      <w:lvlText w:val="•"/>
      <w:lvlJc w:val="left"/>
      <w:pPr>
        <w:ind w:left="3606" w:hanging="341"/>
      </w:pPr>
      <w:rPr>
        <w:rFonts w:hint="default"/>
        <w:lang w:val="en-US" w:eastAsia="en-US" w:bidi="ar-SA"/>
      </w:rPr>
    </w:lvl>
    <w:lvl w:ilvl="4" w:tplc="A0DCC514">
      <w:numFmt w:val="bullet"/>
      <w:lvlText w:val="•"/>
      <w:lvlJc w:val="left"/>
      <w:pPr>
        <w:ind w:left="4548" w:hanging="341"/>
      </w:pPr>
      <w:rPr>
        <w:rFonts w:hint="default"/>
        <w:lang w:val="en-US" w:eastAsia="en-US" w:bidi="ar-SA"/>
      </w:rPr>
    </w:lvl>
    <w:lvl w:ilvl="5" w:tplc="458EDFEE">
      <w:numFmt w:val="bullet"/>
      <w:lvlText w:val="•"/>
      <w:lvlJc w:val="left"/>
      <w:pPr>
        <w:ind w:left="5490" w:hanging="341"/>
      </w:pPr>
      <w:rPr>
        <w:rFonts w:hint="default"/>
        <w:lang w:val="en-US" w:eastAsia="en-US" w:bidi="ar-SA"/>
      </w:rPr>
    </w:lvl>
    <w:lvl w:ilvl="6" w:tplc="2CF0697E">
      <w:numFmt w:val="bullet"/>
      <w:lvlText w:val="•"/>
      <w:lvlJc w:val="left"/>
      <w:pPr>
        <w:ind w:left="6432" w:hanging="341"/>
      </w:pPr>
      <w:rPr>
        <w:rFonts w:hint="default"/>
        <w:lang w:val="en-US" w:eastAsia="en-US" w:bidi="ar-SA"/>
      </w:rPr>
    </w:lvl>
    <w:lvl w:ilvl="7" w:tplc="761C9A56">
      <w:numFmt w:val="bullet"/>
      <w:lvlText w:val="•"/>
      <w:lvlJc w:val="left"/>
      <w:pPr>
        <w:ind w:left="7374" w:hanging="341"/>
      </w:pPr>
      <w:rPr>
        <w:rFonts w:hint="default"/>
        <w:lang w:val="en-US" w:eastAsia="en-US" w:bidi="ar-SA"/>
      </w:rPr>
    </w:lvl>
    <w:lvl w:ilvl="8" w:tplc="4170BD42">
      <w:numFmt w:val="bullet"/>
      <w:lvlText w:val="•"/>
      <w:lvlJc w:val="left"/>
      <w:pPr>
        <w:ind w:left="8316" w:hanging="341"/>
      </w:pPr>
      <w:rPr>
        <w:rFonts w:hint="default"/>
        <w:lang w:val="en-US" w:eastAsia="en-US" w:bidi="ar-SA"/>
      </w:rPr>
    </w:lvl>
  </w:abstractNum>
  <w:abstractNum w:abstractNumId="2" w15:restartNumberingAfterBreak="0">
    <w:nsid w:val="08D57873"/>
    <w:multiLevelType w:val="hybridMultilevel"/>
    <w:tmpl w:val="510E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4721B"/>
    <w:multiLevelType w:val="multilevel"/>
    <w:tmpl w:val="FE4655E4"/>
    <w:lvl w:ilvl="0">
      <w:start w:val="2"/>
      <w:numFmt w:val="decimal"/>
      <w:lvlText w:val="%1"/>
      <w:lvlJc w:val="left"/>
      <w:pPr>
        <w:ind w:left="1322" w:hanging="360"/>
      </w:pPr>
      <w:rPr>
        <w:rFonts w:hint="default"/>
        <w:lang w:val="en-US" w:eastAsia="en-US" w:bidi="ar-SA"/>
      </w:rPr>
    </w:lvl>
    <w:lvl w:ilvl="1">
      <w:start w:val="1"/>
      <w:numFmt w:val="decimal"/>
      <w:lvlText w:val="%1.%2"/>
      <w:lvlJc w:val="left"/>
      <w:pPr>
        <w:ind w:left="1322" w:hanging="360"/>
      </w:pPr>
      <w:rPr>
        <w:rFonts w:ascii="Times New Roman" w:eastAsia="Times New Roman" w:hAnsi="Times New Roman" w:cs="Times New Roman" w:hint="default"/>
        <w:b/>
        <w:bCs/>
        <w:w w:val="99"/>
        <w:sz w:val="24"/>
        <w:szCs w:val="24"/>
        <w:lang w:val="en-US" w:eastAsia="en-US" w:bidi="ar-SA"/>
      </w:rPr>
    </w:lvl>
    <w:lvl w:ilvl="2">
      <w:numFmt w:val="bullet"/>
      <w:lvlText w:val="•"/>
      <w:lvlJc w:val="left"/>
      <w:pPr>
        <w:ind w:left="1502" w:hanging="360"/>
      </w:pPr>
      <w:rPr>
        <w:rFonts w:ascii="Segoe UI Symbol" w:eastAsia="Segoe UI Symbol" w:hAnsi="Segoe UI Symbol" w:cs="Segoe UI Symbol" w:hint="default"/>
        <w:w w:val="99"/>
        <w:sz w:val="18"/>
        <w:szCs w:val="18"/>
        <w:lang w:val="en-US" w:eastAsia="en-US" w:bidi="ar-SA"/>
      </w:rPr>
    </w:lvl>
    <w:lvl w:ilvl="3">
      <w:numFmt w:val="bullet"/>
      <w:lvlText w:val="•"/>
      <w:lvlJc w:val="left"/>
      <w:pPr>
        <w:ind w:left="3433" w:hanging="360"/>
      </w:pPr>
      <w:rPr>
        <w:rFonts w:hint="default"/>
        <w:lang w:val="en-US" w:eastAsia="en-US" w:bidi="ar-SA"/>
      </w:rPr>
    </w:lvl>
    <w:lvl w:ilvl="4">
      <w:numFmt w:val="bullet"/>
      <w:lvlText w:val="•"/>
      <w:lvlJc w:val="left"/>
      <w:pPr>
        <w:ind w:left="4400" w:hanging="360"/>
      </w:pPr>
      <w:rPr>
        <w:rFonts w:hint="default"/>
        <w:lang w:val="en-US" w:eastAsia="en-US" w:bidi="ar-SA"/>
      </w:rPr>
    </w:lvl>
    <w:lvl w:ilvl="5">
      <w:numFmt w:val="bullet"/>
      <w:lvlText w:val="•"/>
      <w:lvlJc w:val="left"/>
      <w:pPr>
        <w:ind w:left="5366" w:hanging="360"/>
      </w:pPr>
      <w:rPr>
        <w:rFonts w:hint="default"/>
        <w:lang w:val="en-US" w:eastAsia="en-US" w:bidi="ar-SA"/>
      </w:rPr>
    </w:lvl>
    <w:lvl w:ilvl="6">
      <w:numFmt w:val="bullet"/>
      <w:lvlText w:val="•"/>
      <w:lvlJc w:val="left"/>
      <w:pPr>
        <w:ind w:left="6333"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266" w:hanging="360"/>
      </w:pPr>
      <w:rPr>
        <w:rFonts w:hint="default"/>
        <w:lang w:val="en-US" w:eastAsia="en-US" w:bidi="ar-SA"/>
      </w:rPr>
    </w:lvl>
  </w:abstractNum>
  <w:abstractNum w:abstractNumId="4" w15:restartNumberingAfterBreak="0">
    <w:nsid w:val="13210BC3"/>
    <w:multiLevelType w:val="multilevel"/>
    <w:tmpl w:val="FE4655E4"/>
    <w:lvl w:ilvl="0">
      <w:start w:val="2"/>
      <w:numFmt w:val="decimal"/>
      <w:lvlText w:val="%1"/>
      <w:lvlJc w:val="left"/>
      <w:pPr>
        <w:ind w:left="1322" w:hanging="360"/>
      </w:pPr>
      <w:rPr>
        <w:rFonts w:hint="default"/>
        <w:lang w:val="en-US" w:eastAsia="en-US" w:bidi="ar-SA"/>
      </w:rPr>
    </w:lvl>
    <w:lvl w:ilvl="1">
      <w:start w:val="1"/>
      <w:numFmt w:val="decimal"/>
      <w:lvlText w:val="%1.%2"/>
      <w:lvlJc w:val="left"/>
      <w:pPr>
        <w:ind w:left="1322" w:hanging="360"/>
      </w:pPr>
      <w:rPr>
        <w:rFonts w:ascii="Times New Roman" w:eastAsia="Times New Roman" w:hAnsi="Times New Roman" w:cs="Times New Roman" w:hint="default"/>
        <w:b/>
        <w:bCs/>
        <w:w w:val="99"/>
        <w:sz w:val="24"/>
        <w:szCs w:val="24"/>
        <w:lang w:val="en-US" w:eastAsia="en-US" w:bidi="ar-SA"/>
      </w:rPr>
    </w:lvl>
    <w:lvl w:ilvl="2">
      <w:numFmt w:val="bullet"/>
      <w:lvlText w:val="•"/>
      <w:lvlJc w:val="left"/>
      <w:pPr>
        <w:ind w:left="1502" w:hanging="360"/>
      </w:pPr>
      <w:rPr>
        <w:rFonts w:ascii="Segoe UI Symbol" w:eastAsia="Segoe UI Symbol" w:hAnsi="Segoe UI Symbol" w:cs="Segoe UI Symbol" w:hint="default"/>
        <w:w w:val="99"/>
        <w:sz w:val="18"/>
        <w:szCs w:val="18"/>
        <w:lang w:val="en-US" w:eastAsia="en-US" w:bidi="ar-SA"/>
      </w:rPr>
    </w:lvl>
    <w:lvl w:ilvl="3">
      <w:numFmt w:val="bullet"/>
      <w:lvlText w:val="•"/>
      <w:lvlJc w:val="left"/>
      <w:pPr>
        <w:ind w:left="3433" w:hanging="360"/>
      </w:pPr>
      <w:rPr>
        <w:rFonts w:hint="default"/>
        <w:lang w:val="en-US" w:eastAsia="en-US" w:bidi="ar-SA"/>
      </w:rPr>
    </w:lvl>
    <w:lvl w:ilvl="4">
      <w:numFmt w:val="bullet"/>
      <w:lvlText w:val="•"/>
      <w:lvlJc w:val="left"/>
      <w:pPr>
        <w:ind w:left="4400" w:hanging="360"/>
      </w:pPr>
      <w:rPr>
        <w:rFonts w:hint="default"/>
        <w:lang w:val="en-US" w:eastAsia="en-US" w:bidi="ar-SA"/>
      </w:rPr>
    </w:lvl>
    <w:lvl w:ilvl="5">
      <w:numFmt w:val="bullet"/>
      <w:lvlText w:val="•"/>
      <w:lvlJc w:val="left"/>
      <w:pPr>
        <w:ind w:left="5366" w:hanging="360"/>
      </w:pPr>
      <w:rPr>
        <w:rFonts w:hint="default"/>
        <w:lang w:val="en-US" w:eastAsia="en-US" w:bidi="ar-SA"/>
      </w:rPr>
    </w:lvl>
    <w:lvl w:ilvl="6">
      <w:numFmt w:val="bullet"/>
      <w:lvlText w:val="•"/>
      <w:lvlJc w:val="left"/>
      <w:pPr>
        <w:ind w:left="6333"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266" w:hanging="360"/>
      </w:pPr>
      <w:rPr>
        <w:rFonts w:hint="default"/>
        <w:lang w:val="en-US" w:eastAsia="en-US" w:bidi="ar-SA"/>
      </w:rPr>
    </w:lvl>
  </w:abstractNum>
  <w:abstractNum w:abstractNumId="5" w15:restartNumberingAfterBreak="0">
    <w:nsid w:val="20410D6E"/>
    <w:multiLevelType w:val="hybridMultilevel"/>
    <w:tmpl w:val="453A2572"/>
    <w:lvl w:ilvl="0" w:tplc="FFFFFFFF">
      <w:start w:val="1"/>
      <w:numFmt w:val="decimal"/>
      <w:lvlText w:val="%1."/>
      <w:lvlJc w:val="left"/>
      <w:pPr>
        <w:ind w:left="4845" w:hanging="236"/>
        <w:jc w:val="right"/>
      </w:pPr>
      <w:rPr>
        <w:rFonts w:ascii="Times New Roman" w:eastAsia="Times New Roman" w:hAnsi="Times New Roman" w:cs="Times New Roman" w:hint="default"/>
        <w:b/>
        <w:bCs/>
        <w:w w:val="99"/>
        <w:sz w:val="24"/>
        <w:szCs w:val="24"/>
        <w:lang w:val="en-US" w:eastAsia="en-US" w:bidi="ar-SA"/>
      </w:rPr>
    </w:lvl>
    <w:lvl w:ilvl="1" w:tplc="FFFFFFFF">
      <w:numFmt w:val="bullet"/>
      <w:lvlText w:val="•"/>
      <w:lvlJc w:val="left"/>
      <w:pPr>
        <w:ind w:left="5376" w:hanging="236"/>
      </w:pPr>
      <w:rPr>
        <w:rFonts w:hint="default"/>
        <w:lang w:val="en-US" w:eastAsia="en-US" w:bidi="ar-SA"/>
      </w:rPr>
    </w:lvl>
    <w:lvl w:ilvl="2" w:tplc="FFFFFFFF">
      <w:numFmt w:val="bullet"/>
      <w:lvlText w:val="•"/>
      <w:lvlJc w:val="left"/>
      <w:pPr>
        <w:ind w:left="5912" w:hanging="236"/>
      </w:pPr>
      <w:rPr>
        <w:rFonts w:hint="default"/>
        <w:lang w:val="en-US" w:eastAsia="en-US" w:bidi="ar-SA"/>
      </w:rPr>
    </w:lvl>
    <w:lvl w:ilvl="3" w:tplc="FFFFFFFF">
      <w:numFmt w:val="bullet"/>
      <w:lvlText w:val="•"/>
      <w:lvlJc w:val="left"/>
      <w:pPr>
        <w:ind w:left="6448" w:hanging="236"/>
      </w:pPr>
      <w:rPr>
        <w:rFonts w:hint="default"/>
        <w:lang w:val="en-US" w:eastAsia="en-US" w:bidi="ar-SA"/>
      </w:rPr>
    </w:lvl>
    <w:lvl w:ilvl="4" w:tplc="FFFFFFFF">
      <w:numFmt w:val="bullet"/>
      <w:lvlText w:val="•"/>
      <w:lvlJc w:val="left"/>
      <w:pPr>
        <w:ind w:left="6984" w:hanging="236"/>
      </w:pPr>
      <w:rPr>
        <w:rFonts w:hint="default"/>
        <w:lang w:val="en-US" w:eastAsia="en-US" w:bidi="ar-SA"/>
      </w:rPr>
    </w:lvl>
    <w:lvl w:ilvl="5" w:tplc="FFFFFFFF">
      <w:numFmt w:val="bullet"/>
      <w:lvlText w:val="•"/>
      <w:lvlJc w:val="left"/>
      <w:pPr>
        <w:ind w:left="7520" w:hanging="236"/>
      </w:pPr>
      <w:rPr>
        <w:rFonts w:hint="default"/>
        <w:lang w:val="en-US" w:eastAsia="en-US" w:bidi="ar-SA"/>
      </w:rPr>
    </w:lvl>
    <w:lvl w:ilvl="6" w:tplc="FFFFFFFF">
      <w:numFmt w:val="bullet"/>
      <w:lvlText w:val="•"/>
      <w:lvlJc w:val="left"/>
      <w:pPr>
        <w:ind w:left="8056" w:hanging="236"/>
      </w:pPr>
      <w:rPr>
        <w:rFonts w:hint="default"/>
        <w:lang w:val="en-US" w:eastAsia="en-US" w:bidi="ar-SA"/>
      </w:rPr>
    </w:lvl>
    <w:lvl w:ilvl="7" w:tplc="FFFFFFFF">
      <w:numFmt w:val="bullet"/>
      <w:lvlText w:val="•"/>
      <w:lvlJc w:val="left"/>
      <w:pPr>
        <w:ind w:left="8592" w:hanging="236"/>
      </w:pPr>
      <w:rPr>
        <w:rFonts w:hint="default"/>
        <w:lang w:val="en-US" w:eastAsia="en-US" w:bidi="ar-SA"/>
      </w:rPr>
    </w:lvl>
    <w:lvl w:ilvl="8" w:tplc="FFFFFFFF">
      <w:numFmt w:val="bullet"/>
      <w:lvlText w:val="•"/>
      <w:lvlJc w:val="left"/>
      <w:pPr>
        <w:ind w:left="9128" w:hanging="236"/>
      </w:pPr>
      <w:rPr>
        <w:rFonts w:hint="default"/>
        <w:lang w:val="en-US" w:eastAsia="en-US" w:bidi="ar-SA"/>
      </w:rPr>
    </w:lvl>
  </w:abstractNum>
  <w:abstractNum w:abstractNumId="6" w15:restartNumberingAfterBreak="0">
    <w:nsid w:val="212D04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151135"/>
    <w:multiLevelType w:val="hybridMultilevel"/>
    <w:tmpl w:val="859C3350"/>
    <w:lvl w:ilvl="0" w:tplc="FFFFFFFF">
      <w:start w:val="1"/>
      <w:numFmt w:val="decimal"/>
      <w:lvlText w:val="[%1]"/>
      <w:lvlJc w:val="left"/>
      <w:pPr>
        <w:ind w:left="782" w:hanging="341"/>
      </w:pPr>
      <w:rPr>
        <w:rFonts w:ascii="Times New Roman" w:eastAsia="Times New Roman" w:hAnsi="Times New Roman" w:cs="Times New Roman" w:hint="default"/>
        <w:spacing w:val="-1"/>
        <w:w w:val="99"/>
        <w:sz w:val="24"/>
        <w:szCs w:val="24"/>
        <w:lang w:val="en-US" w:eastAsia="en-US" w:bidi="ar-SA"/>
      </w:rPr>
    </w:lvl>
    <w:lvl w:ilvl="1" w:tplc="FFFFFFFF">
      <w:numFmt w:val="bullet"/>
      <w:lvlText w:val="•"/>
      <w:lvlJc w:val="left"/>
      <w:pPr>
        <w:ind w:left="1722" w:hanging="341"/>
      </w:pPr>
      <w:rPr>
        <w:rFonts w:hint="default"/>
        <w:lang w:val="en-US" w:eastAsia="en-US" w:bidi="ar-SA"/>
      </w:rPr>
    </w:lvl>
    <w:lvl w:ilvl="2" w:tplc="FFFFFFFF">
      <w:numFmt w:val="bullet"/>
      <w:lvlText w:val="•"/>
      <w:lvlJc w:val="left"/>
      <w:pPr>
        <w:ind w:left="2664" w:hanging="341"/>
      </w:pPr>
      <w:rPr>
        <w:rFonts w:hint="default"/>
        <w:lang w:val="en-US" w:eastAsia="en-US" w:bidi="ar-SA"/>
      </w:rPr>
    </w:lvl>
    <w:lvl w:ilvl="3" w:tplc="FFFFFFFF">
      <w:numFmt w:val="bullet"/>
      <w:lvlText w:val="•"/>
      <w:lvlJc w:val="left"/>
      <w:pPr>
        <w:ind w:left="3606" w:hanging="341"/>
      </w:pPr>
      <w:rPr>
        <w:rFonts w:hint="default"/>
        <w:lang w:val="en-US" w:eastAsia="en-US" w:bidi="ar-SA"/>
      </w:rPr>
    </w:lvl>
    <w:lvl w:ilvl="4" w:tplc="FFFFFFFF">
      <w:numFmt w:val="bullet"/>
      <w:lvlText w:val="•"/>
      <w:lvlJc w:val="left"/>
      <w:pPr>
        <w:ind w:left="4548" w:hanging="341"/>
      </w:pPr>
      <w:rPr>
        <w:rFonts w:hint="default"/>
        <w:lang w:val="en-US" w:eastAsia="en-US" w:bidi="ar-SA"/>
      </w:rPr>
    </w:lvl>
    <w:lvl w:ilvl="5" w:tplc="FFFFFFFF">
      <w:numFmt w:val="bullet"/>
      <w:lvlText w:val="•"/>
      <w:lvlJc w:val="left"/>
      <w:pPr>
        <w:ind w:left="5490" w:hanging="341"/>
      </w:pPr>
      <w:rPr>
        <w:rFonts w:hint="default"/>
        <w:lang w:val="en-US" w:eastAsia="en-US" w:bidi="ar-SA"/>
      </w:rPr>
    </w:lvl>
    <w:lvl w:ilvl="6" w:tplc="FFFFFFFF">
      <w:numFmt w:val="bullet"/>
      <w:lvlText w:val="•"/>
      <w:lvlJc w:val="left"/>
      <w:pPr>
        <w:ind w:left="6432" w:hanging="341"/>
      </w:pPr>
      <w:rPr>
        <w:rFonts w:hint="default"/>
        <w:lang w:val="en-US" w:eastAsia="en-US" w:bidi="ar-SA"/>
      </w:rPr>
    </w:lvl>
    <w:lvl w:ilvl="7" w:tplc="FFFFFFFF">
      <w:numFmt w:val="bullet"/>
      <w:lvlText w:val="•"/>
      <w:lvlJc w:val="left"/>
      <w:pPr>
        <w:ind w:left="7374" w:hanging="341"/>
      </w:pPr>
      <w:rPr>
        <w:rFonts w:hint="default"/>
        <w:lang w:val="en-US" w:eastAsia="en-US" w:bidi="ar-SA"/>
      </w:rPr>
    </w:lvl>
    <w:lvl w:ilvl="8" w:tplc="FFFFFFFF">
      <w:numFmt w:val="bullet"/>
      <w:lvlText w:val="•"/>
      <w:lvlJc w:val="left"/>
      <w:pPr>
        <w:ind w:left="8316" w:hanging="341"/>
      </w:pPr>
      <w:rPr>
        <w:rFonts w:hint="default"/>
        <w:lang w:val="en-US" w:eastAsia="en-US" w:bidi="ar-SA"/>
      </w:rPr>
    </w:lvl>
  </w:abstractNum>
  <w:abstractNum w:abstractNumId="8" w15:restartNumberingAfterBreak="0">
    <w:nsid w:val="2CCA7C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6C42A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6319DF"/>
    <w:multiLevelType w:val="hybridMultilevel"/>
    <w:tmpl w:val="74149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B420D40"/>
    <w:multiLevelType w:val="hybridMultilevel"/>
    <w:tmpl w:val="859C3350"/>
    <w:lvl w:ilvl="0" w:tplc="FFFFFFFF">
      <w:start w:val="1"/>
      <w:numFmt w:val="decimal"/>
      <w:lvlText w:val="[%1]"/>
      <w:lvlJc w:val="left"/>
      <w:pPr>
        <w:ind w:left="782" w:hanging="341"/>
      </w:pPr>
      <w:rPr>
        <w:rFonts w:ascii="Times New Roman" w:eastAsia="Times New Roman" w:hAnsi="Times New Roman" w:cs="Times New Roman" w:hint="default"/>
        <w:spacing w:val="-1"/>
        <w:w w:val="99"/>
        <w:sz w:val="24"/>
        <w:szCs w:val="24"/>
        <w:lang w:val="en-US" w:eastAsia="en-US" w:bidi="ar-SA"/>
      </w:rPr>
    </w:lvl>
    <w:lvl w:ilvl="1" w:tplc="FFFFFFFF">
      <w:numFmt w:val="bullet"/>
      <w:lvlText w:val="•"/>
      <w:lvlJc w:val="left"/>
      <w:pPr>
        <w:ind w:left="1722" w:hanging="341"/>
      </w:pPr>
      <w:rPr>
        <w:rFonts w:hint="default"/>
        <w:lang w:val="en-US" w:eastAsia="en-US" w:bidi="ar-SA"/>
      </w:rPr>
    </w:lvl>
    <w:lvl w:ilvl="2" w:tplc="FFFFFFFF">
      <w:numFmt w:val="bullet"/>
      <w:lvlText w:val="•"/>
      <w:lvlJc w:val="left"/>
      <w:pPr>
        <w:ind w:left="2664" w:hanging="341"/>
      </w:pPr>
      <w:rPr>
        <w:rFonts w:hint="default"/>
        <w:lang w:val="en-US" w:eastAsia="en-US" w:bidi="ar-SA"/>
      </w:rPr>
    </w:lvl>
    <w:lvl w:ilvl="3" w:tplc="FFFFFFFF">
      <w:numFmt w:val="bullet"/>
      <w:lvlText w:val="•"/>
      <w:lvlJc w:val="left"/>
      <w:pPr>
        <w:ind w:left="3606" w:hanging="341"/>
      </w:pPr>
      <w:rPr>
        <w:rFonts w:hint="default"/>
        <w:lang w:val="en-US" w:eastAsia="en-US" w:bidi="ar-SA"/>
      </w:rPr>
    </w:lvl>
    <w:lvl w:ilvl="4" w:tplc="FFFFFFFF">
      <w:numFmt w:val="bullet"/>
      <w:lvlText w:val="•"/>
      <w:lvlJc w:val="left"/>
      <w:pPr>
        <w:ind w:left="4548" w:hanging="341"/>
      </w:pPr>
      <w:rPr>
        <w:rFonts w:hint="default"/>
        <w:lang w:val="en-US" w:eastAsia="en-US" w:bidi="ar-SA"/>
      </w:rPr>
    </w:lvl>
    <w:lvl w:ilvl="5" w:tplc="FFFFFFFF">
      <w:numFmt w:val="bullet"/>
      <w:lvlText w:val="•"/>
      <w:lvlJc w:val="left"/>
      <w:pPr>
        <w:ind w:left="5490" w:hanging="341"/>
      </w:pPr>
      <w:rPr>
        <w:rFonts w:hint="default"/>
        <w:lang w:val="en-US" w:eastAsia="en-US" w:bidi="ar-SA"/>
      </w:rPr>
    </w:lvl>
    <w:lvl w:ilvl="6" w:tplc="FFFFFFFF">
      <w:numFmt w:val="bullet"/>
      <w:lvlText w:val="•"/>
      <w:lvlJc w:val="left"/>
      <w:pPr>
        <w:ind w:left="6432" w:hanging="341"/>
      </w:pPr>
      <w:rPr>
        <w:rFonts w:hint="default"/>
        <w:lang w:val="en-US" w:eastAsia="en-US" w:bidi="ar-SA"/>
      </w:rPr>
    </w:lvl>
    <w:lvl w:ilvl="7" w:tplc="FFFFFFFF">
      <w:numFmt w:val="bullet"/>
      <w:lvlText w:val="•"/>
      <w:lvlJc w:val="left"/>
      <w:pPr>
        <w:ind w:left="7374" w:hanging="341"/>
      </w:pPr>
      <w:rPr>
        <w:rFonts w:hint="default"/>
        <w:lang w:val="en-US" w:eastAsia="en-US" w:bidi="ar-SA"/>
      </w:rPr>
    </w:lvl>
    <w:lvl w:ilvl="8" w:tplc="FFFFFFFF">
      <w:numFmt w:val="bullet"/>
      <w:lvlText w:val="•"/>
      <w:lvlJc w:val="left"/>
      <w:pPr>
        <w:ind w:left="8316" w:hanging="341"/>
      </w:pPr>
      <w:rPr>
        <w:rFonts w:hint="default"/>
        <w:lang w:val="en-US" w:eastAsia="en-US" w:bidi="ar-SA"/>
      </w:rPr>
    </w:lvl>
  </w:abstractNum>
  <w:abstractNum w:abstractNumId="12" w15:restartNumberingAfterBreak="0">
    <w:nsid w:val="41D142FD"/>
    <w:multiLevelType w:val="hybridMultilevel"/>
    <w:tmpl w:val="859C3350"/>
    <w:lvl w:ilvl="0" w:tplc="FFFFFFFF">
      <w:start w:val="1"/>
      <w:numFmt w:val="decimal"/>
      <w:lvlText w:val="[%1]"/>
      <w:lvlJc w:val="left"/>
      <w:pPr>
        <w:ind w:left="782" w:hanging="341"/>
      </w:pPr>
      <w:rPr>
        <w:rFonts w:ascii="Times New Roman" w:eastAsia="Times New Roman" w:hAnsi="Times New Roman" w:cs="Times New Roman" w:hint="default"/>
        <w:spacing w:val="-1"/>
        <w:w w:val="99"/>
        <w:sz w:val="24"/>
        <w:szCs w:val="24"/>
        <w:lang w:val="en-US" w:eastAsia="en-US" w:bidi="ar-SA"/>
      </w:rPr>
    </w:lvl>
    <w:lvl w:ilvl="1" w:tplc="FFFFFFFF">
      <w:numFmt w:val="bullet"/>
      <w:lvlText w:val="•"/>
      <w:lvlJc w:val="left"/>
      <w:pPr>
        <w:ind w:left="1722" w:hanging="341"/>
      </w:pPr>
      <w:rPr>
        <w:rFonts w:hint="default"/>
        <w:lang w:val="en-US" w:eastAsia="en-US" w:bidi="ar-SA"/>
      </w:rPr>
    </w:lvl>
    <w:lvl w:ilvl="2" w:tplc="FFFFFFFF">
      <w:numFmt w:val="bullet"/>
      <w:lvlText w:val="•"/>
      <w:lvlJc w:val="left"/>
      <w:pPr>
        <w:ind w:left="2664" w:hanging="341"/>
      </w:pPr>
      <w:rPr>
        <w:rFonts w:hint="default"/>
        <w:lang w:val="en-US" w:eastAsia="en-US" w:bidi="ar-SA"/>
      </w:rPr>
    </w:lvl>
    <w:lvl w:ilvl="3" w:tplc="FFFFFFFF">
      <w:numFmt w:val="bullet"/>
      <w:lvlText w:val="•"/>
      <w:lvlJc w:val="left"/>
      <w:pPr>
        <w:ind w:left="3606" w:hanging="341"/>
      </w:pPr>
      <w:rPr>
        <w:rFonts w:hint="default"/>
        <w:lang w:val="en-US" w:eastAsia="en-US" w:bidi="ar-SA"/>
      </w:rPr>
    </w:lvl>
    <w:lvl w:ilvl="4" w:tplc="FFFFFFFF">
      <w:numFmt w:val="bullet"/>
      <w:lvlText w:val="•"/>
      <w:lvlJc w:val="left"/>
      <w:pPr>
        <w:ind w:left="4548" w:hanging="341"/>
      </w:pPr>
      <w:rPr>
        <w:rFonts w:hint="default"/>
        <w:lang w:val="en-US" w:eastAsia="en-US" w:bidi="ar-SA"/>
      </w:rPr>
    </w:lvl>
    <w:lvl w:ilvl="5" w:tplc="FFFFFFFF">
      <w:numFmt w:val="bullet"/>
      <w:lvlText w:val="•"/>
      <w:lvlJc w:val="left"/>
      <w:pPr>
        <w:ind w:left="5490" w:hanging="341"/>
      </w:pPr>
      <w:rPr>
        <w:rFonts w:hint="default"/>
        <w:lang w:val="en-US" w:eastAsia="en-US" w:bidi="ar-SA"/>
      </w:rPr>
    </w:lvl>
    <w:lvl w:ilvl="6" w:tplc="FFFFFFFF">
      <w:numFmt w:val="bullet"/>
      <w:lvlText w:val="•"/>
      <w:lvlJc w:val="left"/>
      <w:pPr>
        <w:ind w:left="6432" w:hanging="341"/>
      </w:pPr>
      <w:rPr>
        <w:rFonts w:hint="default"/>
        <w:lang w:val="en-US" w:eastAsia="en-US" w:bidi="ar-SA"/>
      </w:rPr>
    </w:lvl>
    <w:lvl w:ilvl="7" w:tplc="FFFFFFFF">
      <w:numFmt w:val="bullet"/>
      <w:lvlText w:val="•"/>
      <w:lvlJc w:val="left"/>
      <w:pPr>
        <w:ind w:left="7374" w:hanging="341"/>
      </w:pPr>
      <w:rPr>
        <w:rFonts w:hint="default"/>
        <w:lang w:val="en-US" w:eastAsia="en-US" w:bidi="ar-SA"/>
      </w:rPr>
    </w:lvl>
    <w:lvl w:ilvl="8" w:tplc="FFFFFFFF">
      <w:numFmt w:val="bullet"/>
      <w:lvlText w:val="•"/>
      <w:lvlJc w:val="left"/>
      <w:pPr>
        <w:ind w:left="8316" w:hanging="341"/>
      </w:pPr>
      <w:rPr>
        <w:rFonts w:hint="default"/>
        <w:lang w:val="en-US" w:eastAsia="en-US" w:bidi="ar-SA"/>
      </w:rPr>
    </w:lvl>
  </w:abstractNum>
  <w:abstractNum w:abstractNumId="13" w15:restartNumberingAfterBreak="0">
    <w:nsid w:val="43107519"/>
    <w:multiLevelType w:val="multilevel"/>
    <w:tmpl w:val="EB688466"/>
    <w:lvl w:ilvl="0">
      <w:start w:val="2"/>
      <w:numFmt w:val="decimal"/>
      <w:lvlText w:val="%1"/>
      <w:lvlJc w:val="left"/>
      <w:pPr>
        <w:ind w:left="1322" w:hanging="360"/>
      </w:pPr>
      <w:rPr>
        <w:rFonts w:hint="default"/>
        <w:lang w:val="en-US" w:eastAsia="en-US" w:bidi="ar-SA"/>
      </w:rPr>
    </w:lvl>
    <w:lvl w:ilvl="1">
      <w:start w:val="1"/>
      <w:numFmt w:val="decimal"/>
      <w:lvlText w:val="%1.%2"/>
      <w:lvlJc w:val="left"/>
      <w:pPr>
        <w:ind w:left="1322" w:hanging="360"/>
      </w:pPr>
      <w:rPr>
        <w:rFonts w:ascii="Times New Roman" w:eastAsia="Times New Roman" w:hAnsi="Times New Roman" w:cs="Times New Roman" w:hint="default"/>
        <w:b/>
        <w:bCs/>
        <w:w w:val="99"/>
        <w:sz w:val="24"/>
        <w:szCs w:val="24"/>
        <w:lang w:val="en-US" w:eastAsia="en-US" w:bidi="ar-SA"/>
      </w:rPr>
    </w:lvl>
    <w:lvl w:ilvl="2">
      <w:numFmt w:val="bullet"/>
      <w:lvlText w:val="•"/>
      <w:lvlJc w:val="left"/>
      <w:pPr>
        <w:ind w:left="1502" w:hanging="360"/>
      </w:pPr>
      <w:rPr>
        <w:rFonts w:ascii="Segoe UI Symbol" w:eastAsia="Segoe UI Symbol" w:hAnsi="Segoe UI Symbol" w:cs="Segoe UI Symbol" w:hint="default"/>
        <w:w w:val="99"/>
        <w:sz w:val="18"/>
        <w:szCs w:val="18"/>
        <w:lang w:val="en-US" w:eastAsia="en-US" w:bidi="ar-SA"/>
      </w:rPr>
    </w:lvl>
    <w:lvl w:ilvl="3">
      <w:numFmt w:val="bullet"/>
      <w:lvlText w:val="•"/>
      <w:lvlJc w:val="left"/>
      <w:pPr>
        <w:ind w:left="3433" w:hanging="360"/>
      </w:pPr>
      <w:rPr>
        <w:rFonts w:hint="default"/>
        <w:lang w:val="en-US" w:eastAsia="en-US" w:bidi="ar-SA"/>
      </w:rPr>
    </w:lvl>
    <w:lvl w:ilvl="4">
      <w:numFmt w:val="bullet"/>
      <w:lvlText w:val="•"/>
      <w:lvlJc w:val="left"/>
      <w:pPr>
        <w:ind w:left="4400" w:hanging="360"/>
      </w:pPr>
      <w:rPr>
        <w:rFonts w:hint="default"/>
        <w:lang w:val="en-US" w:eastAsia="en-US" w:bidi="ar-SA"/>
      </w:rPr>
    </w:lvl>
    <w:lvl w:ilvl="5">
      <w:numFmt w:val="bullet"/>
      <w:lvlText w:val="•"/>
      <w:lvlJc w:val="left"/>
      <w:pPr>
        <w:ind w:left="5366" w:hanging="360"/>
      </w:pPr>
      <w:rPr>
        <w:rFonts w:hint="default"/>
        <w:lang w:val="en-US" w:eastAsia="en-US" w:bidi="ar-SA"/>
      </w:rPr>
    </w:lvl>
    <w:lvl w:ilvl="6">
      <w:numFmt w:val="bullet"/>
      <w:lvlText w:val="•"/>
      <w:lvlJc w:val="left"/>
      <w:pPr>
        <w:ind w:left="6333"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266" w:hanging="360"/>
      </w:pPr>
      <w:rPr>
        <w:rFonts w:hint="default"/>
        <w:lang w:val="en-US" w:eastAsia="en-US" w:bidi="ar-SA"/>
      </w:rPr>
    </w:lvl>
  </w:abstractNum>
  <w:abstractNum w:abstractNumId="14" w15:restartNumberingAfterBreak="0">
    <w:nsid w:val="448C777F"/>
    <w:multiLevelType w:val="hybridMultilevel"/>
    <w:tmpl w:val="453A2572"/>
    <w:lvl w:ilvl="0" w:tplc="FFFFFFFF">
      <w:start w:val="1"/>
      <w:numFmt w:val="decimal"/>
      <w:lvlText w:val="%1."/>
      <w:lvlJc w:val="left"/>
      <w:pPr>
        <w:ind w:left="4845" w:hanging="236"/>
        <w:jc w:val="right"/>
      </w:pPr>
      <w:rPr>
        <w:rFonts w:ascii="Times New Roman" w:eastAsia="Times New Roman" w:hAnsi="Times New Roman" w:cs="Times New Roman" w:hint="default"/>
        <w:b/>
        <w:bCs/>
        <w:w w:val="99"/>
        <w:sz w:val="24"/>
        <w:szCs w:val="24"/>
        <w:lang w:val="en-US" w:eastAsia="en-US" w:bidi="ar-SA"/>
      </w:rPr>
    </w:lvl>
    <w:lvl w:ilvl="1" w:tplc="FFFFFFFF">
      <w:numFmt w:val="bullet"/>
      <w:lvlText w:val="•"/>
      <w:lvlJc w:val="left"/>
      <w:pPr>
        <w:ind w:left="5376" w:hanging="236"/>
      </w:pPr>
      <w:rPr>
        <w:rFonts w:hint="default"/>
        <w:lang w:val="en-US" w:eastAsia="en-US" w:bidi="ar-SA"/>
      </w:rPr>
    </w:lvl>
    <w:lvl w:ilvl="2" w:tplc="FFFFFFFF">
      <w:numFmt w:val="bullet"/>
      <w:lvlText w:val="•"/>
      <w:lvlJc w:val="left"/>
      <w:pPr>
        <w:ind w:left="5912" w:hanging="236"/>
      </w:pPr>
      <w:rPr>
        <w:rFonts w:hint="default"/>
        <w:lang w:val="en-US" w:eastAsia="en-US" w:bidi="ar-SA"/>
      </w:rPr>
    </w:lvl>
    <w:lvl w:ilvl="3" w:tplc="FFFFFFFF">
      <w:numFmt w:val="bullet"/>
      <w:lvlText w:val="•"/>
      <w:lvlJc w:val="left"/>
      <w:pPr>
        <w:ind w:left="6448" w:hanging="236"/>
      </w:pPr>
      <w:rPr>
        <w:rFonts w:hint="default"/>
        <w:lang w:val="en-US" w:eastAsia="en-US" w:bidi="ar-SA"/>
      </w:rPr>
    </w:lvl>
    <w:lvl w:ilvl="4" w:tplc="FFFFFFFF">
      <w:numFmt w:val="bullet"/>
      <w:lvlText w:val="•"/>
      <w:lvlJc w:val="left"/>
      <w:pPr>
        <w:ind w:left="6984" w:hanging="236"/>
      </w:pPr>
      <w:rPr>
        <w:rFonts w:hint="default"/>
        <w:lang w:val="en-US" w:eastAsia="en-US" w:bidi="ar-SA"/>
      </w:rPr>
    </w:lvl>
    <w:lvl w:ilvl="5" w:tplc="FFFFFFFF">
      <w:numFmt w:val="bullet"/>
      <w:lvlText w:val="•"/>
      <w:lvlJc w:val="left"/>
      <w:pPr>
        <w:ind w:left="7520" w:hanging="236"/>
      </w:pPr>
      <w:rPr>
        <w:rFonts w:hint="default"/>
        <w:lang w:val="en-US" w:eastAsia="en-US" w:bidi="ar-SA"/>
      </w:rPr>
    </w:lvl>
    <w:lvl w:ilvl="6" w:tplc="FFFFFFFF">
      <w:numFmt w:val="bullet"/>
      <w:lvlText w:val="•"/>
      <w:lvlJc w:val="left"/>
      <w:pPr>
        <w:ind w:left="8056" w:hanging="236"/>
      </w:pPr>
      <w:rPr>
        <w:rFonts w:hint="default"/>
        <w:lang w:val="en-US" w:eastAsia="en-US" w:bidi="ar-SA"/>
      </w:rPr>
    </w:lvl>
    <w:lvl w:ilvl="7" w:tplc="FFFFFFFF">
      <w:numFmt w:val="bullet"/>
      <w:lvlText w:val="•"/>
      <w:lvlJc w:val="left"/>
      <w:pPr>
        <w:ind w:left="8592" w:hanging="236"/>
      </w:pPr>
      <w:rPr>
        <w:rFonts w:hint="default"/>
        <w:lang w:val="en-US" w:eastAsia="en-US" w:bidi="ar-SA"/>
      </w:rPr>
    </w:lvl>
    <w:lvl w:ilvl="8" w:tplc="FFFFFFFF">
      <w:numFmt w:val="bullet"/>
      <w:lvlText w:val="•"/>
      <w:lvlJc w:val="left"/>
      <w:pPr>
        <w:ind w:left="9128" w:hanging="236"/>
      </w:pPr>
      <w:rPr>
        <w:rFonts w:hint="default"/>
        <w:lang w:val="en-US" w:eastAsia="en-US" w:bidi="ar-SA"/>
      </w:rPr>
    </w:lvl>
  </w:abstractNum>
  <w:abstractNum w:abstractNumId="15" w15:restartNumberingAfterBreak="0">
    <w:nsid w:val="4EC64A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5C074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6426E8C"/>
    <w:multiLevelType w:val="hybridMultilevel"/>
    <w:tmpl w:val="6492C6B4"/>
    <w:lvl w:ilvl="0" w:tplc="DB3E5EE8">
      <w:start w:val="3"/>
      <w:numFmt w:val="decimal"/>
      <w:lvlText w:val="%1."/>
      <w:lvlJc w:val="left"/>
      <w:pPr>
        <w:ind w:left="4845" w:hanging="236"/>
      </w:pPr>
      <w:rPr>
        <w:rFonts w:ascii="Times New Roman" w:eastAsia="Times New Roman" w:hAnsi="Times New Roman" w:cs="Times New Roman" w:hint="default"/>
        <w:b/>
        <w:bCs/>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8914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F76206"/>
    <w:multiLevelType w:val="multilevel"/>
    <w:tmpl w:val="71C65414"/>
    <w:lvl w:ilvl="0">
      <w:start w:val="1"/>
      <w:numFmt w:val="decimal"/>
      <w:lvlText w:val="%1."/>
      <w:lvlJc w:val="left"/>
      <w:pPr>
        <w:ind w:left="1068" w:hanging="1068"/>
      </w:pPr>
      <w:rPr>
        <w:rFonts w:hint="default"/>
      </w:rPr>
    </w:lvl>
    <w:lvl w:ilvl="1">
      <w:start w:val="1"/>
      <w:numFmt w:val="decimal"/>
      <w:lvlText w:val="%1.%2."/>
      <w:lvlJc w:val="left"/>
      <w:pPr>
        <w:ind w:left="1477" w:hanging="1068"/>
      </w:pPr>
      <w:rPr>
        <w:rFonts w:hint="default"/>
      </w:rPr>
    </w:lvl>
    <w:lvl w:ilvl="2">
      <w:start w:val="1"/>
      <w:numFmt w:val="decimal"/>
      <w:lvlText w:val="%1.%2.%3."/>
      <w:lvlJc w:val="left"/>
      <w:pPr>
        <w:ind w:left="1886" w:hanging="1068"/>
      </w:pPr>
      <w:rPr>
        <w:rFonts w:hint="default"/>
      </w:rPr>
    </w:lvl>
    <w:lvl w:ilvl="3">
      <w:start w:val="1"/>
      <w:numFmt w:val="decimal"/>
      <w:lvlText w:val="%1.%2.%3.%4."/>
      <w:lvlJc w:val="left"/>
      <w:pPr>
        <w:ind w:left="2295" w:hanging="1068"/>
      </w:pPr>
      <w:rPr>
        <w:rFonts w:hint="default"/>
      </w:rPr>
    </w:lvl>
    <w:lvl w:ilvl="4">
      <w:start w:val="1"/>
      <w:numFmt w:val="decimal"/>
      <w:lvlText w:val="%1.%2.%3.%4.%5."/>
      <w:lvlJc w:val="left"/>
      <w:pPr>
        <w:ind w:left="2716" w:hanging="1080"/>
      </w:pPr>
      <w:rPr>
        <w:rFonts w:hint="default"/>
      </w:rPr>
    </w:lvl>
    <w:lvl w:ilvl="5">
      <w:start w:val="1"/>
      <w:numFmt w:val="decimal"/>
      <w:lvlText w:val="%1.%2.%3.%4.%5.%6."/>
      <w:lvlJc w:val="left"/>
      <w:pPr>
        <w:ind w:left="3125" w:hanging="1080"/>
      </w:pPr>
      <w:rPr>
        <w:rFonts w:hint="default"/>
      </w:rPr>
    </w:lvl>
    <w:lvl w:ilvl="6">
      <w:start w:val="1"/>
      <w:numFmt w:val="decimal"/>
      <w:lvlText w:val="%1.%2.%3.%4.%5.%6.%7."/>
      <w:lvlJc w:val="left"/>
      <w:pPr>
        <w:ind w:left="3894" w:hanging="1440"/>
      </w:pPr>
      <w:rPr>
        <w:rFonts w:hint="default"/>
      </w:rPr>
    </w:lvl>
    <w:lvl w:ilvl="7">
      <w:start w:val="1"/>
      <w:numFmt w:val="decimal"/>
      <w:lvlText w:val="%1.%2.%3.%4.%5.%6.%7.%8."/>
      <w:lvlJc w:val="left"/>
      <w:pPr>
        <w:ind w:left="4303" w:hanging="1440"/>
      </w:pPr>
      <w:rPr>
        <w:rFonts w:hint="default"/>
      </w:rPr>
    </w:lvl>
    <w:lvl w:ilvl="8">
      <w:start w:val="1"/>
      <w:numFmt w:val="decimal"/>
      <w:lvlText w:val="%1.%2.%3.%4.%5.%6.%7.%8.%9."/>
      <w:lvlJc w:val="left"/>
      <w:pPr>
        <w:ind w:left="5072" w:hanging="1800"/>
      </w:pPr>
      <w:rPr>
        <w:rFonts w:hint="default"/>
      </w:rPr>
    </w:lvl>
  </w:abstractNum>
  <w:abstractNum w:abstractNumId="20" w15:restartNumberingAfterBreak="0">
    <w:nsid w:val="62BA5574"/>
    <w:multiLevelType w:val="multilevel"/>
    <w:tmpl w:val="36A012C8"/>
    <w:lvl w:ilvl="0">
      <w:start w:val="1"/>
      <w:numFmt w:val="decimal"/>
      <w:lvlText w:val="%1"/>
      <w:lvlJc w:val="left"/>
      <w:pPr>
        <w:ind w:left="1142" w:hanging="360"/>
      </w:pPr>
      <w:rPr>
        <w:rFonts w:hint="default"/>
        <w:lang w:val="en-US" w:eastAsia="en-US" w:bidi="ar-SA"/>
      </w:rPr>
    </w:lvl>
    <w:lvl w:ilvl="1">
      <w:start w:val="1"/>
      <w:numFmt w:val="decimal"/>
      <w:lvlText w:val="%1.%2"/>
      <w:lvlJc w:val="left"/>
      <w:pPr>
        <w:ind w:left="1142" w:hanging="360"/>
        <w:jc w:val="right"/>
      </w:pPr>
      <w:rPr>
        <w:rFonts w:ascii="Times New Roman" w:eastAsia="Times New Roman" w:hAnsi="Times New Roman" w:cs="Times New Roman" w:hint="default"/>
        <w:b/>
        <w:bCs/>
        <w:w w:val="99"/>
        <w:sz w:val="24"/>
        <w:szCs w:val="24"/>
        <w:lang w:val="en-US" w:eastAsia="en-US" w:bidi="ar-SA"/>
      </w:rPr>
    </w:lvl>
    <w:lvl w:ilvl="2">
      <w:numFmt w:val="bullet"/>
      <w:lvlText w:val="•"/>
      <w:lvlJc w:val="left"/>
      <w:pPr>
        <w:ind w:left="2952" w:hanging="360"/>
      </w:pPr>
      <w:rPr>
        <w:rFonts w:hint="default"/>
        <w:lang w:val="en-US" w:eastAsia="en-US" w:bidi="ar-SA"/>
      </w:rPr>
    </w:lvl>
    <w:lvl w:ilvl="3">
      <w:numFmt w:val="bullet"/>
      <w:lvlText w:val="•"/>
      <w:lvlJc w:val="left"/>
      <w:pPr>
        <w:ind w:left="3858" w:hanging="360"/>
      </w:pPr>
      <w:rPr>
        <w:rFonts w:hint="default"/>
        <w:lang w:val="en-US" w:eastAsia="en-US" w:bidi="ar-SA"/>
      </w:rPr>
    </w:lvl>
    <w:lvl w:ilvl="4">
      <w:numFmt w:val="bullet"/>
      <w:lvlText w:val="•"/>
      <w:lvlJc w:val="left"/>
      <w:pPr>
        <w:ind w:left="4764" w:hanging="360"/>
      </w:pPr>
      <w:rPr>
        <w:rFonts w:hint="default"/>
        <w:lang w:val="en-US" w:eastAsia="en-US" w:bidi="ar-SA"/>
      </w:rPr>
    </w:lvl>
    <w:lvl w:ilvl="5">
      <w:numFmt w:val="bullet"/>
      <w:lvlText w:val="•"/>
      <w:lvlJc w:val="left"/>
      <w:pPr>
        <w:ind w:left="5670" w:hanging="360"/>
      </w:pPr>
      <w:rPr>
        <w:rFonts w:hint="default"/>
        <w:lang w:val="en-US" w:eastAsia="en-US" w:bidi="ar-SA"/>
      </w:rPr>
    </w:lvl>
    <w:lvl w:ilvl="6">
      <w:numFmt w:val="bullet"/>
      <w:lvlText w:val="•"/>
      <w:lvlJc w:val="left"/>
      <w:pPr>
        <w:ind w:left="6576" w:hanging="360"/>
      </w:pPr>
      <w:rPr>
        <w:rFonts w:hint="default"/>
        <w:lang w:val="en-US" w:eastAsia="en-US" w:bidi="ar-SA"/>
      </w:rPr>
    </w:lvl>
    <w:lvl w:ilvl="7">
      <w:numFmt w:val="bullet"/>
      <w:lvlText w:val="•"/>
      <w:lvlJc w:val="left"/>
      <w:pPr>
        <w:ind w:left="7482" w:hanging="360"/>
      </w:pPr>
      <w:rPr>
        <w:rFonts w:hint="default"/>
        <w:lang w:val="en-US" w:eastAsia="en-US" w:bidi="ar-SA"/>
      </w:rPr>
    </w:lvl>
    <w:lvl w:ilvl="8">
      <w:numFmt w:val="bullet"/>
      <w:lvlText w:val="•"/>
      <w:lvlJc w:val="left"/>
      <w:pPr>
        <w:ind w:left="8388" w:hanging="360"/>
      </w:pPr>
      <w:rPr>
        <w:rFonts w:hint="default"/>
        <w:lang w:val="en-US" w:eastAsia="en-US" w:bidi="ar-SA"/>
      </w:rPr>
    </w:lvl>
  </w:abstractNum>
  <w:abstractNum w:abstractNumId="21" w15:restartNumberingAfterBreak="0">
    <w:nsid w:val="65181513"/>
    <w:multiLevelType w:val="hybridMultilevel"/>
    <w:tmpl w:val="453A2572"/>
    <w:lvl w:ilvl="0" w:tplc="EF6EEAAC">
      <w:start w:val="1"/>
      <w:numFmt w:val="decimal"/>
      <w:lvlText w:val="%1."/>
      <w:lvlJc w:val="left"/>
      <w:pPr>
        <w:ind w:left="4845" w:hanging="236"/>
        <w:jc w:val="right"/>
      </w:pPr>
      <w:rPr>
        <w:rFonts w:ascii="Times New Roman" w:eastAsia="Times New Roman" w:hAnsi="Times New Roman" w:cs="Times New Roman" w:hint="default"/>
        <w:b/>
        <w:bCs/>
        <w:w w:val="99"/>
        <w:sz w:val="24"/>
        <w:szCs w:val="24"/>
        <w:lang w:val="en-US" w:eastAsia="en-US" w:bidi="ar-SA"/>
      </w:rPr>
    </w:lvl>
    <w:lvl w:ilvl="1" w:tplc="7C7069AE">
      <w:numFmt w:val="bullet"/>
      <w:lvlText w:val="•"/>
      <w:lvlJc w:val="left"/>
      <w:pPr>
        <w:ind w:left="5376" w:hanging="236"/>
      </w:pPr>
      <w:rPr>
        <w:rFonts w:hint="default"/>
        <w:lang w:val="en-US" w:eastAsia="en-US" w:bidi="ar-SA"/>
      </w:rPr>
    </w:lvl>
    <w:lvl w:ilvl="2" w:tplc="A1B40DBE">
      <w:numFmt w:val="bullet"/>
      <w:lvlText w:val="•"/>
      <w:lvlJc w:val="left"/>
      <w:pPr>
        <w:ind w:left="5912" w:hanging="236"/>
      </w:pPr>
      <w:rPr>
        <w:rFonts w:hint="default"/>
        <w:lang w:val="en-US" w:eastAsia="en-US" w:bidi="ar-SA"/>
      </w:rPr>
    </w:lvl>
    <w:lvl w:ilvl="3" w:tplc="77B249B6">
      <w:numFmt w:val="bullet"/>
      <w:lvlText w:val="•"/>
      <w:lvlJc w:val="left"/>
      <w:pPr>
        <w:ind w:left="6448" w:hanging="236"/>
      </w:pPr>
      <w:rPr>
        <w:rFonts w:hint="default"/>
        <w:lang w:val="en-US" w:eastAsia="en-US" w:bidi="ar-SA"/>
      </w:rPr>
    </w:lvl>
    <w:lvl w:ilvl="4" w:tplc="41B40150">
      <w:numFmt w:val="bullet"/>
      <w:lvlText w:val="•"/>
      <w:lvlJc w:val="left"/>
      <w:pPr>
        <w:ind w:left="6984" w:hanging="236"/>
      </w:pPr>
      <w:rPr>
        <w:rFonts w:hint="default"/>
        <w:lang w:val="en-US" w:eastAsia="en-US" w:bidi="ar-SA"/>
      </w:rPr>
    </w:lvl>
    <w:lvl w:ilvl="5" w:tplc="D7D48CBE">
      <w:numFmt w:val="bullet"/>
      <w:lvlText w:val="•"/>
      <w:lvlJc w:val="left"/>
      <w:pPr>
        <w:ind w:left="7520" w:hanging="236"/>
      </w:pPr>
      <w:rPr>
        <w:rFonts w:hint="default"/>
        <w:lang w:val="en-US" w:eastAsia="en-US" w:bidi="ar-SA"/>
      </w:rPr>
    </w:lvl>
    <w:lvl w:ilvl="6" w:tplc="D8EEB066">
      <w:numFmt w:val="bullet"/>
      <w:lvlText w:val="•"/>
      <w:lvlJc w:val="left"/>
      <w:pPr>
        <w:ind w:left="8056" w:hanging="236"/>
      </w:pPr>
      <w:rPr>
        <w:rFonts w:hint="default"/>
        <w:lang w:val="en-US" w:eastAsia="en-US" w:bidi="ar-SA"/>
      </w:rPr>
    </w:lvl>
    <w:lvl w:ilvl="7" w:tplc="DE5AC204">
      <w:numFmt w:val="bullet"/>
      <w:lvlText w:val="•"/>
      <w:lvlJc w:val="left"/>
      <w:pPr>
        <w:ind w:left="8592" w:hanging="236"/>
      </w:pPr>
      <w:rPr>
        <w:rFonts w:hint="default"/>
        <w:lang w:val="en-US" w:eastAsia="en-US" w:bidi="ar-SA"/>
      </w:rPr>
    </w:lvl>
    <w:lvl w:ilvl="8" w:tplc="C87A80D0">
      <w:numFmt w:val="bullet"/>
      <w:lvlText w:val="•"/>
      <w:lvlJc w:val="left"/>
      <w:pPr>
        <w:ind w:left="9128" w:hanging="236"/>
      </w:pPr>
      <w:rPr>
        <w:rFonts w:hint="default"/>
        <w:lang w:val="en-US" w:eastAsia="en-US" w:bidi="ar-SA"/>
      </w:rPr>
    </w:lvl>
  </w:abstractNum>
  <w:abstractNum w:abstractNumId="22" w15:restartNumberingAfterBreak="0">
    <w:nsid w:val="7FC16044"/>
    <w:multiLevelType w:val="hybridMultilevel"/>
    <w:tmpl w:val="0B42541C"/>
    <w:lvl w:ilvl="0" w:tplc="EBEE9D4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59750947">
    <w:abstractNumId w:val="1"/>
  </w:num>
  <w:num w:numId="2" w16cid:durableId="1370835792">
    <w:abstractNumId w:val="4"/>
  </w:num>
  <w:num w:numId="3" w16cid:durableId="1946033423">
    <w:abstractNumId w:val="20"/>
  </w:num>
  <w:num w:numId="4" w16cid:durableId="1462571574">
    <w:abstractNumId w:val="21"/>
  </w:num>
  <w:num w:numId="5" w16cid:durableId="963853128">
    <w:abstractNumId w:val="19"/>
  </w:num>
  <w:num w:numId="6" w16cid:durableId="2115439632">
    <w:abstractNumId w:val="13"/>
  </w:num>
  <w:num w:numId="7" w16cid:durableId="1327635545">
    <w:abstractNumId w:val="9"/>
  </w:num>
  <w:num w:numId="8" w16cid:durableId="1263565691">
    <w:abstractNumId w:val="0"/>
  </w:num>
  <w:num w:numId="9" w16cid:durableId="87124439">
    <w:abstractNumId w:val="5"/>
  </w:num>
  <w:num w:numId="10" w16cid:durableId="1964069946">
    <w:abstractNumId w:val="17"/>
  </w:num>
  <w:num w:numId="11" w16cid:durableId="1459497119">
    <w:abstractNumId w:val="14"/>
  </w:num>
  <w:num w:numId="12" w16cid:durableId="1890343009">
    <w:abstractNumId w:val="16"/>
  </w:num>
  <w:num w:numId="13" w16cid:durableId="1567180363">
    <w:abstractNumId w:val="22"/>
  </w:num>
  <w:num w:numId="14" w16cid:durableId="598296343">
    <w:abstractNumId w:val="10"/>
  </w:num>
  <w:num w:numId="15" w16cid:durableId="1798571847">
    <w:abstractNumId w:val="2"/>
  </w:num>
  <w:num w:numId="16" w16cid:durableId="1565287549">
    <w:abstractNumId w:val="8"/>
  </w:num>
  <w:num w:numId="17" w16cid:durableId="1763137601">
    <w:abstractNumId w:val="6"/>
  </w:num>
  <w:num w:numId="18" w16cid:durableId="678238574">
    <w:abstractNumId w:val="15"/>
  </w:num>
  <w:num w:numId="19" w16cid:durableId="1940987493">
    <w:abstractNumId w:val="3"/>
  </w:num>
  <w:num w:numId="20" w16cid:durableId="978994248">
    <w:abstractNumId w:val="18"/>
  </w:num>
  <w:num w:numId="21" w16cid:durableId="1251043479">
    <w:abstractNumId w:val="11"/>
  </w:num>
  <w:num w:numId="22" w16cid:durableId="702945991">
    <w:abstractNumId w:val="12"/>
  </w:num>
  <w:num w:numId="23" w16cid:durableId="125536257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s rivera">
    <w15:presenceInfo w15:providerId="Windows Live" w15:userId="c168a8252cc5c8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AF7"/>
    <w:rsid w:val="000000EF"/>
    <w:rsid w:val="000009FC"/>
    <w:rsid w:val="00003185"/>
    <w:rsid w:val="0000559D"/>
    <w:rsid w:val="0000585F"/>
    <w:rsid w:val="00007369"/>
    <w:rsid w:val="0001220E"/>
    <w:rsid w:val="00013854"/>
    <w:rsid w:val="000154E9"/>
    <w:rsid w:val="00016AA8"/>
    <w:rsid w:val="0001742D"/>
    <w:rsid w:val="0002016A"/>
    <w:rsid w:val="0002151C"/>
    <w:rsid w:val="00022121"/>
    <w:rsid w:val="00022884"/>
    <w:rsid w:val="00022C83"/>
    <w:rsid w:val="00023B2F"/>
    <w:rsid w:val="000249B9"/>
    <w:rsid w:val="00026546"/>
    <w:rsid w:val="0003029A"/>
    <w:rsid w:val="00030A76"/>
    <w:rsid w:val="000339F8"/>
    <w:rsid w:val="00041270"/>
    <w:rsid w:val="00042CC0"/>
    <w:rsid w:val="00044214"/>
    <w:rsid w:val="0004432C"/>
    <w:rsid w:val="0005012A"/>
    <w:rsid w:val="0005019D"/>
    <w:rsid w:val="00050464"/>
    <w:rsid w:val="0005125F"/>
    <w:rsid w:val="00051A2F"/>
    <w:rsid w:val="000522E3"/>
    <w:rsid w:val="000612B4"/>
    <w:rsid w:val="00062CD4"/>
    <w:rsid w:val="00063539"/>
    <w:rsid w:val="0006445F"/>
    <w:rsid w:val="00064955"/>
    <w:rsid w:val="000653EC"/>
    <w:rsid w:val="00066374"/>
    <w:rsid w:val="00072189"/>
    <w:rsid w:val="000736BA"/>
    <w:rsid w:val="000750EC"/>
    <w:rsid w:val="00075F3F"/>
    <w:rsid w:val="00076628"/>
    <w:rsid w:val="00077D55"/>
    <w:rsid w:val="000811FE"/>
    <w:rsid w:val="000820EA"/>
    <w:rsid w:val="000826CE"/>
    <w:rsid w:val="000838FE"/>
    <w:rsid w:val="00083E9F"/>
    <w:rsid w:val="00084F2B"/>
    <w:rsid w:val="00086708"/>
    <w:rsid w:val="0008766C"/>
    <w:rsid w:val="00087EE7"/>
    <w:rsid w:val="000903A4"/>
    <w:rsid w:val="00091201"/>
    <w:rsid w:val="000929F5"/>
    <w:rsid w:val="00093C04"/>
    <w:rsid w:val="000A09CB"/>
    <w:rsid w:val="000A0D31"/>
    <w:rsid w:val="000A2840"/>
    <w:rsid w:val="000A5020"/>
    <w:rsid w:val="000A510F"/>
    <w:rsid w:val="000A5A72"/>
    <w:rsid w:val="000A5AB1"/>
    <w:rsid w:val="000A6692"/>
    <w:rsid w:val="000A6C32"/>
    <w:rsid w:val="000A6F04"/>
    <w:rsid w:val="000B0BB9"/>
    <w:rsid w:val="000B24F0"/>
    <w:rsid w:val="000B3D9F"/>
    <w:rsid w:val="000B6433"/>
    <w:rsid w:val="000B75D3"/>
    <w:rsid w:val="000B7642"/>
    <w:rsid w:val="000B7958"/>
    <w:rsid w:val="000C31BF"/>
    <w:rsid w:val="000C3EAD"/>
    <w:rsid w:val="000D062E"/>
    <w:rsid w:val="000D6174"/>
    <w:rsid w:val="000D75F5"/>
    <w:rsid w:val="000E0E94"/>
    <w:rsid w:val="000E135E"/>
    <w:rsid w:val="000E15AE"/>
    <w:rsid w:val="000E31D9"/>
    <w:rsid w:val="000E6117"/>
    <w:rsid w:val="000E6B3D"/>
    <w:rsid w:val="000E6C3E"/>
    <w:rsid w:val="000E6E02"/>
    <w:rsid w:val="000F034E"/>
    <w:rsid w:val="000F4AC7"/>
    <w:rsid w:val="000F5203"/>
    <w:rsid w:val="000F5350"/>
    <w:rsid w:val="000F55A1"/>
    <w:rsid w:val="00100430"/>
    <w:rsid w:val="00101D4C"/>
    <w:rsid w:val="00103B74"/>
    <w:rsid w:val="00107A00"/>
    <w:rsid w:val="00107D7D"/>
    <w:rsid w:val="00112EE0"/>
    <w:rsid w:val="001139B4"/>
    <w:rsid w:val="001142B7"/>
    <w:rsid w:val="001142EC"/>
    <w:rsid w:val="001173C2"/>
    <w:rsid w:val="00117592"/>
    <w:rsid w:val="00120E9A"/>
    <w:rsid w:val="0012245C"/>
    <w:rsid w:val="00125924"/>
    <w:rsid w:val="00125D14"/>
    <w:rsid w:val="00126135"/>
    <w:rsid w:val="00126F37"/>
    <w:rsid w:val="00127333"/>
    <w:rsid w:val="00131101"/>
    <w:rsid w:val="0013158E"/>
    <w:rsid w:val="0013251E"/>
    <w:rsid w:val="00133BF2"/>
    <w:rsid w:val="00134377"/>
    <w:rsid w:val="00135DF3"/>
    <w:rsid w:val="001424BE"/>
    <w:rsid w:val="00144058"/>
    <w:rsid w:val="001502C9"/>
    <w:rsid w:val="00150D14"/>
    <w:rsid w:val="00153251"/>
    <w:rsid w:val="0015385E"/>
    <w:rsid w:val="00153F2F"/>
    <w:rsid w:val="00154D96"/>
    <w:rsid w:val="00156C13"/>
    <w:rsid w:val="001578C7"/>
    <w:rsid w:val="00160A51"/>
    <w:rsid w:val="0016225A"/>
    <w:rsid w:val="00162E94"/>
    <w:rsid w:val="00163B91"/>
    <w:rsid w:val="00164D1F"/>
    <w:rsid w:val="00166132"/>
    <w:rsid w:val="00167FB0"/>
    <w:rsid w:val="001700E1"/>
    <w:rsid w:val="001724BE"/>
    <w:rsid w:val="001725B0"/>
    <w:rsid w:val="0017558E"/>
    <w:rsid w:val="00177287"/>
    <w:rsid w:val="0017782E"/>
    <w:rsid w:val="00180A81"/>
    <w:rsid w:val="0018286C"/>
    <w:rsid w:val="0018356C"/>
    <w:rsid w:val="0018397E"/>
    <w:rsid w:val="0018459A"/>
    <w:rsid w:val="0018555D"/>
    <w:rsid w:val="00186B59"/>
    <w:rsid w:val="001901F9"/>
    <w:rsid w:val="001927FA"/>
    <w:rsid w:val="001949AB"/>
    <w:rsid w:val="00197B19"/>
    <w:rsid w:val="00197BF1"/>
    <w:rsid w:val="001A10AF"/>
    <w:rsid w:val="001A17FD"/>
    <w:rsid w:val="001A4A2E"/>
    <w:rsid w:val="001A558C"/>
    <w:rsid w:val="001A5926"/>
    <w:rsid w:val="001A612A"/>
    <w:rsid w:val="001A6C6E"/>
    <w:rsid w:val="001A6DE1"/>
    <w:rsid w:val="001B216B"/>
    <w:rsid w:val="001B32B6"/>
    <w:rsid w:val="001B480F"/>
    <w:rsid w:val="001B4C75"/>
    <w:rsid w:val="001B552E"/>
    <w:rsid w:val="001B5F86"/>
    <w:rsid w:val="001B63A8"/>
    <w:rsid w:val="001B6A96"/>
    <w:rsid w:val="001C1437"/>
    <w:rsid w:val="001C36BC"/>
    <w:rsid w:val="001C4F87"/>
    <w:rsid w:val="001C5C75"/>
    <w:rsid w:val="001C7C02"/>
    <w:rsid w:val="001D2701"/>
    <w:rsid w:val="001D2C2F"/>
    <w:rsid w:val="001D2CCE"/>
    <w:rsid w:val="001D3CFB"/>
    <w:rsid w:val="001D47F8"/>
    <w:rsid w:val="001D5762"/>
    <w:rsid w:val="001E09C6"/>
    <w:rsid w:val="001E0A21"/>
    <w:rsid w:val="001E37BE"/>
    <w:rsid w:val="001E73ED"/>
    <w:rsid w:val="001F249C"/>
    <w:rsid w:val="001F2914"/>
    <w:rsid w:val="001F6766"/>
    <w:rsid w:val="001F6C66"/>
    <w:rsid w:val="002004F0"/>
    <w:rsid w:val="00201085"/>
    <w:rsid w:val="002010E4"/>
    <w:rsid w:val="00201D2E"/>
    <w:rsid w:val="00202504"/>
    <w:rsid w:val="0020267D"/>
    <w:rsid w:val="002028DF"/>
    <w:rsid w:val="00202A8E"/>
    <w:rsid w:val="002057D0"/>
    <w:rsid w:val="002069E7"/>
    <w:rsid w:val="00206ABD"/>
    <w:rsid w:val="002070AD"/>
    <w:rsid w:val="00207A0F"/>
    <w:rsid w:val="0021409F"/>
    <w:rsid w:val="002140C1"/>
    <w:rsid w:val="0021416E"/>
    <w:rsid w:val="002150EB"/>
    <w:rsid w:val="00216609"/>
    <w:rsid w:val="00217583"/>
    <w:rsid w:val="00217A96"/>
    <w:rsid w:val="0022160F"/>
    <w:rsid w:val="00224987"/>
    <w:rsid w:val="00225BD3"/>
    <w:rsid w:val="002265B5"/>
    <w:rsid w:val="002331CA"/>
    <w:rsid w:val="002332AA"/>
    <w:rsid w:val="0023392C"/>
    <w:rsid w:val="002343C6"/>
    <w:rsid w:val="00234C1E"/>
    <w:rsid w:val="00236343"/>
    <w:rsid w:val="00240E37"/>
    <w:rsid w:val="00243F37"/>
    <w:rsid w:val="00244D5E"/>
    <w:rsid w:val="002455E0"/>
    <w:rsid w:val="002510F3"/>
    <w:rsid w:val="002510F8"/>
    <w:rsid w:val="00251227"/>
    <w:rsid w:val="0025190E"/>
    <w:rsid w:val="00254839"/>
    <w:rsid w:val="002548C4"/>
    <w:rsid w:val="00255A6A"/>
    <w:rsid w:val="00257781"/>
    <w:rsid w:val="00261364"/>
    <w:rsid w:val="00261880"/>
    <w:rsid w:val="002629C1"/>
    <w:rsid w:val="00266F30"/>
    <w:rsid w:val="00267D64"/>
    <w:rsid w:val="0027153B"/>
    <w:rsid w:val="002728CC"/>
    <w:rsid w:val="00272D03"/>
    <w:rsid w:val="00274B61"/>
    <w:rsid w:val="00276739"/>
    <w:rsid w:val="00276D45"/>
    <w:rsid w:val="002774A1"/>
    <w:rsid w:val="00277DE0"/>
    <w:rsid w:val="00282760"/>
    <w:rsid w:val="00282BEA"/>
    <w:rsid w:val="00287320"/>
    <w:rsid w:val="002878F8"/>
    <w:rsid w:val="0029072B"/>
    <w:rsid w:val="00294739"/>
    <w:rsid w:val="00295029"/>
    <w:rsid w:val="00297F2B"/>
    <w:rsid w:val="002A015B"/>
    <w:rsid w:val="002A0A30"/>
    <w:rsid w:val="002A12FF"/>
    <w:rsid w:val="002A17B0"/>
    <w:rsid w:val="002A18EE"/>
    <w:rsid w:val="002A70A9"/>
    <w:rsid w:val="002A7280"/>
    <w:rsid w:val="002A752E"/>
    <w:rsid w:val="002B0CCF"/>
    <w:rsid w:val="002B1821"/>
    <w:rsid w:val="002B1A81"/>
    <w:rsid w:val="002B2EE3"/>
    <w:rsid w:val="002B4990"/>
    <w:rsid w:val="002B4C02"/>
    <w:rsid w:val="002B4CD7"/>
    <w:rsid w:val="002B5972"/>
    <w:rsid w:val="002C233B"/>
    <w:rsid w:val="002C243E"/>
    <w:rsid w:val="002C30A9"/>
    <w:rsid w:val="002C3D67"/>
    <w:rsid w:val="002C44D6"/>
    <w:rsid w:val="002C5094"/>
    <w:rsid w:val="002C7289"/>
    <w:rsid w:val="002D070F"/>
    <w:rsid w:val="002D3560"/>
    <w:rsid w:val="002D38E9"/>
    <w:rsid w:val="002D3DD5"/>
    <w:rsid w:val="002D4597"/>
    <w:rsid w:val="002E264F"/>
    <w:rsid w:val="002E3003"/>
    <w:rsid w:val="002E35A9"/>
    <w:rsid w:val="002E5EC0"/>
    <w:rsid w:val="002E616A"/>
    <w:rsid w:val="002E7789"/>
    <w:rsid w:val="002E7AA2"/>
    <w:rsid w:val="002F186E"/>
    <w:rsid w:val="002F1A35"/>
    <w:rsid w:val="002F1ED3"/>
    <w:rsid w:val="002F2C3F"/>
    <w:rsid w:val="002F6895"/>
    <w:rsid w:val="0030080B"/>
    <w:rsid w:val="003015F5"/>
    <w:rsid w:val="00302CFE"/>
    <w:rsid w:val="00303273"/>
    <w:rsid w:val="00310870"/>
    <w:rsid w:val="003119CD"/>
    <w:rsid w:val="0031277E"/>
    <w:rsid w:val="0031592C"/>
    <w:rsid w:val="003210C1"/>
    <w:rsid w:val="00322AA6"/>
    <w:rsid w:val="003234FF"/>
    <w:rsid w:val="003262B4"/>
    <w:rsid w:val="003271A4"/>
    <w:rsid w:val="003305C0"/>
    <w:rsid w:val="003320A8"/>
    <w:rsid w:val="00332298"/>
    <w:rsid w:val="0033511C"/>
    <w:rsid w:val="00336A30"/>
    <w:rsid w:val="00337F84"/>
    <w:rsid w:val="00340660"/>
    <w:rsid w:val="0034090D"/>
    <w:rsid w:val="00341094"/>
    <w:rsid w:val="0034114D"/>
    <w:rsid w:val="00342B16"/>
    <w:rsid w:val="00343450"/>
    <w:rsid w:val="00345F49"/>
    <w:rsid w:val="003471BF"/>
    <w:rsid w:val="00347370"/>
    <w:rsid w:val="003553AC"/>
    <w:rsid w:val="00356325"/>
    <w:rsid w:val="0035675A"/>
    <w:rsid w:val="00360548"/>
    <w:rsid w:val="003618F4"/>
    <w:rsid w:val="00362337"/>
    <w:rsid w:val="00363B1D"/>
    <w:rsid w:val="003642BD"/>
    <w:rsid w:val="0036456A"/>
    <w:rsid w:val="00365172"/>
    <w:rsid w:val="00366D2A"/>
    <w:rsid w:val="00367636"/>
    <w:rsid w:val="00372853"/>
    <w:rsid w:val="003757E2"/>
    <w:rsid w:val="00382514"/>
    <w:rsid w:val="00382FC9"/>
    <w:rsid w:val="00386EF5"/>
    <w:rsid w:val="00387D52"/>
    <w:rsid w:val="00391696"/>
    <w:rsid w:val="00392886"/>
    <w:rsid w:val="00394969"/>
    <w:rsid w:val="00394BCC"/>
    <w:rsid w:val="00395CC0"/>
    <w:rsid w:val="00396737"/>
    <w:rsid w:val="003A069E"/>
    <w:rsid w:val="003A0800"/>
    <w:rsid w:val="003A1039"/>
    <w:rsid w:val="003A3504"/>
    <w:rsid w:val="003A3C21"/>
    <w:rsid w:val="003A7826"/>
    <w:rsid w:val="003B0DD6"/>
    <w:rsid w:val="003B15A7"/>
    <w:rsid w:val="003B33AB"/>
    <w:rsid w:val="003B4561"/>
    <w:rsid w:val="003B474F"/>
    <w:rsid w:val="003B5A35"/>
    <w:rsid w:val="003B7E4F"/>
    <w:rsid w:val="003C0099"/>
    <w:rsid w:val="003C0CFF"/>
    <w:rsid w:val="003C3568"/>
    <w:rsid w:val="003C5C11"/>
    <w:rsid w:val="003C684B"/>
    <w:rsid w:val="003C6E20"/>
    <w:rsid w:val="003C7494"/>
    <w:rsid w:val="003D18FF"/>
    <w:rsid w:val="003D26A8"/>
    <w:rsid w:val="003D2D8A"/>
    <w:rsid w:val="003D3118"/>
    <w:rsid w:val="003D45DC"/>
    <w:rsid w:val="003D7C4B"/>
    <w:rsid w:val="003E0526"/>
    <w:rsid w:val="003E1E2C"/>
    <w:rsid w:val="003E45F8"/>
    <w:rsid w:val="003E6852"/>
    <w:rsid w:val="003F0916"/>
    <w:rsid w:val="003F0F0E"/>
    <w:rsid w:val="003F1E75"/>
    <w:rsid w:val="003F2C5C"/>
    <w:rsid w:val="003F4086"/>
    <w:rsid w:val="003F41D1"/>
    <w:rsid w:val="003F5C6E"/>
    <w:rsid w:val="003F5E5B"/>
    <w:rsid w:val="0040091D"/>
    <w:rsid w:val="004016C1"/>
    <w:rsid w:val="0040386D"/>
    <w:rsid w:val="00404FAB"/>
    <w:rsid w:val="00405770"/>
    <w:rsid w:val="0041511D"/>
    <w:rsid w:val="0041562A"/>
    <w:rsid w:val="00417693"/>
    <w:rsid w:val="004213C4"/>
    <w:rsid w:val="0042165C"/>
    <w:rsid w:val="00421A5C"/>
    <w:rsid w:val="00421E52"/>
    <w:rsid w:val="00422D3A"/>
    <w:rsid w:val="004238EA"/>
    <w:rsid w:val="0042390E"/>
    <w:rsid w:val="00424232"/>
    <w:rsid w:val="00424937"/>
    <w:rsid w:val="00425B61"/>
    <w:rsid w:val="004316EE"/>
    <w:rsid w:val="004356BA"/>
    <w:rsid w:val="00435E9E"/>
    <w:rsid w:val="00437CE6"/>
    <w:rsid w:val="00440B3A"/>
    <w:rsid w:val="0044204B"/>
    <w:rsid w:val="00442FC0"/>
    <w:rsid w:val="00443E76"/>
    <w:rsid w:val="00446D2E"/>
    <w:rsid w:val="0044736D"/>
    <w:rsid w:val="004530DF"/>
    <w:rsid w:val="00453F6A"/>
    <w:rsid w:val="00454EA6"/>
    <w:rsid w:val="00455D81"/>
    <w:rsid w:val="0045783B"/>
    <w:rsid w:val="0046074E"/>
    <w:rsid w:val="00461EBD"/>
    <w:rsid w:val="00466048"/>
    <w:rsid w:val="00466A88"/>
    <w:rsid w:val="0047005F"/>
    <w:rsid w:val="00471332"/>
    <w:rsid w:val="004718D7"/>
    <w:rsid w:val="00471A38"/>
    <w:rsid w:val="004729BC"/>
    <w:rsid w:val="004739CE"/>
    <w:rsid w:val="0047479A"/>
    <w:rsid w:val="004751BD"/>
    <w:rsid w:val="0047705A"/>
    <w:rsid w:val="0048040B"/>
    <w:rsid w:val="00485BD3"/>
    <w:rsid w:val="0048674A"/>
    <w:rsid w:val="00486EE0"/>
    <w:rsid w:val="00487775"/>
    <w:rsid w:val="00487A02"/>
    <w:rsid w:val="0049202A"/>
    <w:rsid w:val="0049233B"/>
    <w:rsid w:val="00492B11"/>
    <w:rsid w:val="00494283"/>
    <w:rsid w:val="00494430"/>
    <w:rsid w:val="00494496"/>
    <w:rsid w:val="004975BC"/>
    <w:rsid w:val="004A0B73"/>
    <w:rsid w:val="004A7F31"/>
    <w:rsid w:val="004B06DD"/>
    <w:rsid w:val="004B4822"/>
    <w:rsid w:val="004B56EE"/>
    <w:rsid w:val="004B5BE2"/>
    <w:rsid w:val="004B735F"/>
    <w:rsid w:val="004B79B1"/>
    <w:rsid w:val="004C3A14"/>
    <w:rsid w:val="004C3EE5"/>
    <w:rsid w:val="004C4112"/>
    <w:rsid w:val="004C7E44"/>
    <w:rsid w:val="004D14C2"/>
    <w:rsid w:val="004D3FC3"/>
    <w:rsid w:val="004D62C4"/>
    <w:rsid w:val="004D659D"/>
    <w:rsid w:val="004D6AAE"/>
    <w:rsid w:val="004D6CEF"/>
    <w:rsid w:val="004D7D5A"/>
    <w:rsid w:val="004E4FB2"/>
    <w:rsid w:val="004E7ACB"/>
    <w:rsid w:val="004E7F3F"/>
    <w:rsid w:val="004E7F9C"/>
    <w:rsid w:val="004F4622"/>
    <w:rsid w:val="004F720D"/>
    <w:rsid w:val="00503550"/>
    <w:rsid w:val="00504DB6"/>
    <w:rsid w:val="0050680B"/>
    <w:rsid w:val="005071C2"/>
    <w:rsid w:val="00507FDD"/>
    <w:rsid w:val="00510699"/>
    <w:rsid w:val="00510D3A"/>
    <w:rsid w:val="00513E34"/>
    <w:rsid w:val="00514ADF"/>
    <w:rsid w:val="00516AA9"/>
    <w:rsid w:val="00516D27"/>
    <w:rsid w:val="00520320"/>
    <w:rsid w:val="00523935"/>
    <w:rsid w:val="005304B9"/>
    <w:rsid w:val="00530FE6"/>
    <w:rsid w:val="00531E1C"/>
    <w:rsid w:val="0053526D"/>
    <w:rsid w:val="005373AC"/>
    <w:rsid w:val="00537EF7"/>
    <w:rsid w:val="00541810"/>
    <w:rsid w:val="00542D8B"/>
    <w:rsid w:val="005443B5"/>
    <w:rsid w:val="00546B56"/>
    <w:rsid w:val="00546C68"/>
    <w:rsid w:val="0055113C"/>
    <w:rsid w:val="00551470"/>
    <w:rsid w:val="005543B1"/>
    <w:rsid w:val="005548EB"/>
    <w:rsid w:val="00554A7C"/>
    <w:rsid w:val="005562B9"/>
    <w:rsid w:val="0056048E"/>
    <w:rsid w:val="00561955"/>
    <w:rsid w:val="00561E80"/>
    <w:rsid w:val="00561F57"/>
    <w:rsid w:val="0056218C"/>
    <w:rsid w:val="005624AF"/>
    <w:rsid w:val="005654E7"/>
    <w:rsid w:val="00567D1D"/>
    <w:rsid w:val="005711F9"/>
    <w:rsid w:val="0057195F"/>
    <w:rsid w:val="00572C9B"/>
    <w:rsid w:val="00573365"/>
    <w:rsid w:val="00576B1E"/>
    <w:rsid w:val="00577B24"/>
    <w:rsid w:val="005804F5"/>
    <w:rsid w:val="00580961"/>
    <w:rsid w:val="00580EE1"/>
    <w:rsid w:val="00582575"/>
    <w:rsid w:val="00582A20"/>
    <w:rsid w:val="005836F0"/>
    <w:rsid w:val="00583EFA"/>
    <w:rsid w:val="005852B5"/>
    <w:rsid w:val="00585F7B"/>
    <w:rsid w:val="005914CA"/>
    <w:rsid w:val="00591FDD"/>
    <w:rsid w:val="00592007"/>
    <w:rsid w:val="00592A0F"/>
    <w:rsid w:val="00592CFC"/>
    <w:rsid w:val="00592F4E"/>
    <w:rsid w:val="005930E7"/>
    <w:rsid w:val="00594CC1"/>
    <w:rsid w:val="00597107"/>
    <w:rsid w:val="00597B92"/>
    <w:rsid w:val="00597D17"/>
    <w:rsid w:val="005A0B4E"/>
    <w:rsid w:val="005A1730"/>
    <w:rsid w:val="005A24D3"/>
    <w:rsid w:val="005A254B"/>
    <w:rsid w:val="005A418B"/>
    <w:rsid w:val="005A485C"/>
    <w:rsid w:val="005A6391"/>
    <w:rsid w:val="005B0526"/>
    <w:rsid w:val="005B27D3"/>
    <w:rsid w:val="005B5B85"/>
    <w:rsid w:val="005B747B"/>
    <w:rsid w:val="005B7CF5"/>
    <w:rsid w:val="005C02E7"/>
    <w:rsid w:val="005C2B5A"/>
    <w:rsid w:val="005C5ACF"/>
    <w:rsid w:val="005C7469"/>
    <w:rsid w:val="005D0532"/>
    <w:rsid w:val="005D1934"/>
    <w:rsid w:val="005D63E7"/>
    <w:rsid w:val="005E1874"/>
    <w:rsid w:val="005E1F66"/>
    <w:rsid w:val="005E28D0"/>
    <w:rsid w:val="005E676C"/>
    <w:rsid w:val="005E7E5F"/>
    <w:rsid w:val="005F105F"/>
    <w:rsid w:val="005F1C4E"/>
    <w:rsid w:val="005F1DAF"/>
    <w:rsid w:val="005F1FEC"/>
    <w:rsid w:val="005F2D46"/>
    <w:rsid w:val="005F2D58"/>
    <w:rsid w:val="005F47E6"/>
    <w:rsid w:val="005F6F35"/>
    <w:rsid w:val="00600E6C"/>
    <w:rsid w:val="00605157"/>
    <w:rsid w:val="006065FF"/>
    <w:rsid w:val="00607C86"/>
    <w:rsid w:val="00613121"/>
    <w:rsid w:val="00617225"/>
    <w:rsid w:val="0061777B"/>
    <w:rsid w:val="00620A4F"/>
    <w:rsid w:val="0062362F"/>
    <w:rsid w:val="00623BE9"/>
    <w:rsid w:val="00623CC8"/>
    <w:rsid w:val="00623F67"/>
    <w:rsid w:val="00634927"/>
    <w:rsid w:val="0063784D"/>
    <w:rsid w:val="006412B8"/>
    <w:rsid w:val="006419FF"/>
    <w:rsid w:val="00642F7E"/>
    <w:rsid w:val="006430D7"/>
    <w:rsid w:val="00643E0B"/>
    <w:rsid w:val="0064770B"/>
    <w:rsid w:val="00647ADB"/>
    <w:rsid w:val="00647E41"/>
    <w:rsid w:val="00650AB9"/>
    <w:rsid w:val="00650CFF"/>
    <w:rsid w:val="006527CF"/>
    <w:rsid w:val="006533E3"/>
    <w:rsid w:val="00653462"/>
    <w:rsid w:val="00655769"/>
    <w:rsid w:val="006577ED"/>
    <w:rsid w:val="00661676"/>
    <w:rsid w:val="00661FAB"/>
    <w:rsid w:val="006622BA"/>
    <w:rsid w:val="006627C6"/>
    <w:rsid w:val="00664C04"/>
    <w:rsid w:val="00667FB4"/>
    <w:rsid w:val="006702E7"/>
    <w:rsid w:val="0067088A"/>
    <w:rsid w:val="0067329C"/>
    <w:rsid w:val="00674844"/>
    <w:rsid w:val="00675B2C"/>
    <w:rsid w:val="00680E48"/>
    <w:rsid w:val="00680E5B"/>
    <w:rsid w:val="006818AA"/>
    <w:rsid w:val="00681A49"/>
    <w:rsid w:val="00682CFD"/>
    <w:rsid w:val="006830D7"/>
    <w:rsid w:val="006845A4"/>
    <w:rsid w:val="00684A0C"/>
    <w:rsid w:val="00685347"/>
    <w:rsid w:val="0068705D"/>
    <w:rsid w:val="006903A2"/>
    <w:rsid w:val="00692EA3"/>
    <w:rsid w:val="00693880"/>
    <w:rsid w:val="00694AF3"/>
    <w:rsid w:val="006954FB"/>
    <w:rsid w:val="0069665C"/>
    <w:rsid w:val="00697E98"/>
    <w:rsid w:val="006A2D6D"/>
    <w:rsid w:val="006A6B2B"/>
    <w:rsid w:val="006A6C1B"/>
    <w:rsid w:val="006A6E49"/>
    <w:rsid w:val="006A79EF"/>
    <w:rsid w:val="006B2470"/>
    <w:rsid w:val="006C00C5"/>
    <w:rsid w:val="006C14F1"/>
    <w:rsid w:val="006C6206"/>
    <w:rsid w:val="006C7E6A"/>
    <w:rsid w:val="006D1B0D"/>
    <w:rsid w:val="006D2231"/>
    <w:rsid w:val="006D2620"/>
    <w:rsid w:val="006D4758"/>
    <w:rsid w:val="006D632D"/>
    <w:rsid w:val="006D6804"/>
    <w:rsid w:val="006E174A"/>
    <w:rsid w:val="006E38E4"/>
    <w:rsid w:val="006E7271"/>
    <w:rsid w:val="006F1513"/>
    <w:rsid w:val="006F25BC"/>
    <w:rsid w:val="006F2867"/>
    <w:rsid w:val="006F2927"/>
    <w:rsid w:val="006F4A99"/>
    <w:rsid w:val="006F672B"/>
    <w:rsid w:val="006F6E4C"/>
    <w:rsid w:val="006F6F89"/>
    <w:rsid w:val="00703B29"/>
    <w:rsid w:val="007042B1"/>
    <w:rsid w:val="00707104"/>
    <w:rsid w:val="007108FE"/>
    <w:rsid w:val="00712F82"/>
    <w:rsid w:val="00713044"/>
    <w:rsid w:val="007132E0"/>
    <w:rsid w:val="007144E1"/>
    <w:rsid w:val="00717945"/>
    <w:rsid w:val="0072515B"/>
    <w:rsid w:val="007265F1"/>
    <w:rsid w:val="00727DAD"/>
    <w:rsid w:val="00731614"/>
    <w:rsid w:val="00732BED"/>
    <w:rsid w:val="00737782"/>
    <w:rsid w:val="00737E7D"/>
    <w:rsid w:val="00737F90"/>
    <w:rsid w:val="00741EC4"/>
    <w:rsid w:val="0074334B"/>
    <w:rsid w:val="007440A0"/>
    <w:rsid w:val="00744325"/>
    <w:rsid w:val="00744F88"/>
    <w:rsid w:val="00747459"/>
    <w:rsid w:val="00747E68"/>
    <w:rsid w:val="00752DD2"/>
    <w:rsid w:val="00757B8A"/>
    <w:rsid w:val="00760B8C"/>
    <w:rsid w:val="00760FC7"/>
    <w:rsid w:val="00761DA4"/>
    <w:rsid w:val="00763B4E"/>
    <w:rsid w:val="007659E9"/>
    <w:rsid w:val="0077010F"/>
    <w:rsid w:val="00774950"/>
    <w:rsid w:val="00780F36"/>
    <w:rsid w:val="00781C22"/>
    <w:rsid w:val="0078258B"/>
    <w:rsid w:val="007833D2"/>
    <w:rsid w:val="007835AA"/>
    <w:rsid w:val="00784373"/>
    <w:rsid w:val="007851E2"/>
    <w:rsid w:val="007927CE"/>
    <w:rsid w:val="00792CC2"/>
    <w:rsid w:val="00794B24"/>
    <w:rsid w:val="00795829"/>
    <w:rsid w:val="00797C41"/>
    <w:rsid w:val="00797FA8"/>
    <w:rsid w:val="007A057B"/>
    <w:rsid w:val="007A352F"/>
    <w:rsid w:val="007A3FA7"/>
    <w:rsid w:val="007A5971"/>
    <w:rsid w:val="007A6B53"/>
    <w:rsid w:val="007B0968"/>
    <w:rsid w:val="007B36E1"/>
    <w:rsid w:val="007B3982"/>
    <w:rsid w:val="007B4790"/>
    <w:rsid w:val="007B5772"/>
    <w:rsid w:val="007B6352"/>
    <w:rsid w:val="007B710B"/>
    <w:rsid w:val="007C041A"/>
    <w:rsid w:val="007C197D"/>
    <w:rsid w:val="007C37E8"/>
    <w:rsid w:val="007C5D55"/>
    <w:rsid w:val="007C7581"/>
    <w:rsid w:val="007D6E81"/>
    <w:rsid w:val="007D7510"/>
    <w:rsid w:val="007E06F8"/>
    <w:rsid w:val="007E4929"/>
    <w:rsid w:val="007E4CA1"/>
    <w:rsid w:val="007E61ED"/>
    <w:rsid w:val="007E767C"/>
    <w:rsid w:val="007F0545"/>
    <w:rsid w:val="007F0D25"/>
    <w:rsid w:val="007F1BF7"/>
    <w:rsid w:val="007F2EE8"/>
    <w:rsid w:val="007F4315"/>
    <w:rsid w:val="007F50D6"/>
    <w:rsid w:val="007F682B"/>
    <w:rsid w:val="008019DF"/>
    <w:rsid w:val="00801B2A"/>
    <w:rsid w:val="008023AF"/>
    <w:rsid w:val="00802588"/>
    <w:rsid w:val="00806A37"/>
    <w:rsid w:val="00806ED3"/>
    <w:rsid w:val="0080703B"/>
    <w:rsid w:val="0081292C"/>
    <w:rsid w:val="00812A62"/>
    <w:rsid w:val="00813D34"/>
    <w:rsid w:val="008152C8"/>
    <w:rsid w:val="008155BD"/>
    <w:rsid w:val="008247D5"/>
    <w:rsid w:val="0082499E"/>
    <w:rsid w:val="00825878"/>
    <w:rsid w:val="008279EF"/>
    <w:rsid w:val="00830BD3"/>
    <w:rsid w:val="00830FBE"/>
    <w:rsid w:val="00834F16"/>
    <w:rsid w:val="00835763"/>
    <w:rsid w:val="00835D35"/>
    <w:rsid w:val="008401E8"/>
    <w:rsid w:val="0084062F"/>
    <w:rsid w:val="00842660"/>
    <w:rsid w:val="00842A61"/>
    <w:rsid w:val="0084376B"/>
    <w:rsid w:val="0084420A"/>
    <w:rsid w:val="00844CFE"/>
    <w:rsid w:val="00850051"/>
    <w:rsid w:val="0085135B"/>
    <w:rsid w:val="008532BF"/>
    <w:rsid w:val="00853614"/>
    <w:rsid w:val="00853C6D"/>
    <w:rsid w:val="0085646B"/>
    <w:rsid w:val="0085682E"/>
    <w:rsid w:val="00856D5A"/>
    <w:rsid w:val="00857DD7"/>
    <w:rsid w:val="008609BA"/>
    <w:rsid w:val="008629D3"/>
    <w:rsid w:val="00863F2E"/>
    <w:rsid w:val="00865866"/>
    <w:rsid w:val="00866876"/>
    <w:rsid w:val="00870C89"/>
    <w:rsid w:val="00870CA2"/>
    <w:rsid w:val="008718AF"/>
    <w:rsid w:val="00873109"/>
    <w:rsid w:val="00875928"/>
    <w:rsid w:val="008765CB"/>
    <w:rsid w:val="00876716"/>
    <w:rsid w:val="00876EE8"/>
    <w:rsid w:val="00881EA4"/>
    <w:rsid w:val="008852FF"/>
    <w:rsid w:val="00885547"/>
    <w:rsid w:val="00885EC5"/>
    <w:rsid w:val="0088752E"/>
    <w:rsid w:val="0089370F"/>
    <w:rsid w:val="00894C79"/>
    <w:rsid w:val="008963F8"/>
    <w:rsid w:val="00896ABA"/>
    <w:rsid w:val="00896D87"/>
    <w:rsid w:val="008978A9"/>
    <w:rsid w:val="008979A8"/>
    <w:rsid w:val="00897DAE"/>
    <w:rsid w:val="008A09B9"/>
    <w:rsid w:val="008A551F"/>
    <w:rsid w:val="008A5DBB"/>
    <w:rsid w:val="008A67FF"/>
    <w:rsid w:val="008A7654"/>
    <w:rsid w:val="008B1AFA"/>
    <w:rsid w:val="008B3EA5"/>
    <w:rsid w:val="008B60C4"/>
    <w:rsid w:val="008B6C08"/>
    <w:rsid w:val="008B7539"/>
    <w:rsid w:val="008C0688"/>
    <w:rsid w:val="008C0F9E"/>
    <w:rsid w:val="008C211E"/>
    <w:rsid w:val="008C255C"/>
    <w:rsid w:val="008C273E"/>
    <w:rsid w:val="008C3859"/>
    <w:rsid w:val="008C4174"/>
    <w:rsid w:val="008D0148"/>
    <w:rsid w:val="008D01F7"/>
    <w:rsid w:val="008D0282"/>
    <w:rsid w:val="008D1937"/>
    <w:rsid w:val="008D50D9"/>
    <w:rsid w:val="008D5DEF"/>
    <w:rsid w:val="008E40A7"/>
    <w:rsid w:val="008E41FD"/>
    <w:rsid w:val="008E5FD6"/>
    <w:rsid w:val="008E645D"/>
    <w:rsid w:val="008E6EF1"/>
    <w:rsid w:val="008E728B"/>
    <w:rsid w:val="008F4078"/>
    <w:rsid w:val="008F4984"/>
    <w:rsid w:val="00902005"/>
    <w:rsid w:val="00903377"/>
    <w:rsid w:val="00903558"/>
    <w:rsid w:val="009035E5"/>
    <w:rsid w:val="00906D5E"/>
    <w:rsid w:val="00906E49"/>
    <w:rsid w:val="0091200D"/>
    <w:rsid w:val="00913802"/>
    <w:rsid w:val="0091594B"/>
    <w:rsid w:val="00916B39"/>
    <w:rsid w:val="00922840"/>
    <w:rsid w:val="00925951"/>
    <w:rsid w:val="009270F1"/>
    <w:rsid w:val="0093282D"/>
    <w:rsid w:val="0093434C"/>
    <w:rsid w:val="00934FC5"/>
    <w:rsid w:val="009375FB"/>
    <w:rsid w:val="009409B3"/>
    <w:rsid w:val="00940EF9"/>
    <w:rsid w:val="0094442F"/>
    <w:rsid w:val="00947625"/>
    <w:rsid w:val="0095208A"/>
    <w:rsid w:val="00954F06"/>
    <w:rsid w:val="009576D2"/>
    <w:rsid w:val="009603E2"/>
    <w:rsid w:val="00960AFF"/>
    <w:rsid w:val="00960E7C"/>
    <w:rsid w:val="00961C0E"/>
    <w:rsid w:val="009657C4"/>
    <w:rsid w:val="00966651"/>
    <w:rsid w:val="00966CE5"/>
    <w:rsid w:val="00966EB8"/>
    <w:rsid w:val="00967460"/>
    <w:rsid w:val="009700A4"/>
    <w:rsid w:val="00970C8E"/>
    <w:rsid w:val="00972102"/>
    <w:rsid w:val="009726C5"/>
    <w:rsid w:val="0097377E"/>
    <w:rsid w:val="0097528A"/>
    <w:rsid w:val="00976B52"/>
    <w:rsid w:val="009801C1"/>
    <w:rsid w:val="00980F16"/>
    <w:rsid w:val="00981046"/>
    <w:rsid w:val="00983485"/>
    <w:rsid w:val="00983B4D"/>
    <w:rsid w:val="009841F0"/>
    <w:rsid w:val="0098581A"/>
    <w:rsid w:val="00986944"/>
    <w:rsid w:val="00986D48"/>
    <w:rsid w:val="0098772A"/>
    <w:rsid w:val="00991F8C"/>
    <w:rsid w:val="009951F8"/>
    <w:rsid w:val="00997710"/>
    <w:rsid w:val="009A029C"/>
    <w:rsid w:val="009A1922"/>
    <w:rsid w:val="009A1CBF"/>
    <w:rsid w:val="009A1DE4"/>
    <w:rsid w:val="009A1EB3"/>
    <w:rsid w:val="009A4F4D"/>
    <w:rsid w:val="009A510A"/>
    <w:rsid w:val="009A5E9E"/>
    <w:rsid w:val="009A5F34"/>
    <w:rsid w:val="009B17E7"/>
    <w:rsid w:val="009B3642"/>
    <w:rsid w:val="009B712F"/>
    <w:rsid w:val="009C3A5A"/>
    <w:rsid w:val="009C3FCC"/>
    <w:rsid w:val="009C47A8"/>
    <w:rsid w:val="009C513F"/>
    <w:rsid w:val="009C5B50"/>
    <w:rsid w:val="009C5D83"/>
    <w:rsid w:val="009D009C"/>
    <w:rsid w:val="009D2D78"/>
    <w:rsid w:val="009D34F9"/>
    <w:rsid w:val="009D4DE7"/>
    <w:rsid w:val="009D5519"/>
    <w:rsid w:val="009D7120"/>
    <w:rsid w:val="009E17D7"/>
    <w:rsid w:val="009E5E55"/>
    <w:rsid w:val="009E5F47"/>
    <w:rsid w:val="009E654E"/>
    <w:rsid w:val="009F26F6"/>
    <w:rsid w:val="009F4A4D"/>
    <w:rsid w:val="009F6104"/>
    <w:rsid w:val="009F635E"/>
    <w:rsid w:val="00A011F5"/>
    <w:rsid w:val="00A0245E"/>
    <w:rsid w:val="00A0248F"/>
    <w:rsid w:val="00A060B8"/>
    <w:rsid w:val="00A07FB1"/>
    <w:rsid w:val="00A11C83"/>
    <w:rsid w:val="00A11EB3"/>
    <w:rsid w:val="00A14CD2"/>
    <w:rsid w:val="00A173FF"/>
    <w:rsid w:val="00A21504"/>
    <w:rsid w:val="00A2152B"/>
    <w:rsid w:val="00A2347D"/>
    <w:rsid w:val="00A236A9"/>
    <w:rsid w:val="00A24674"/>
    <w:rsid w:val="00A259E3"/>
    <w:rsid w:val="00A2654C"/>
    <w:rsid w:val="00A31B1F"/>
    <w:rsid w:val="00A35873"/>
    <w:rsid w:val="00A35A38"/>
    <w:rsid w:val="00A35AE4"/>
    <w:rsid w:val="00A3762B"/>
    <w:rsid w:val="00A4096C"/>
    <w:rsid w:val="00A4259B"/>
    <w:rsid w:val="00A43125"/>
    <w:rsid w:val="00A4363E"/>
    <w:rsid w:val="00A45157"/>
    <w:rsid w:val="00A45199"/>
    <w:rsid w:val="00A458D9"/>
    <w:rsid w:val="00A463B4"/>
    <w:rsid w:val="00A463B7"/>
    <w:rsid w:val="00A46D45"/>
    <w:rsid w:val="00A4759B"/>
    <w:rsid w:val="00A47CC9"/>
    <w:rsid w:val="00A47E6E"/>
    <w:rsid w:val="00A5017B"/>
    <w:rsid w:val="00A50C36"/>
    <w:rsid w:val="00A52280"/>
    <w:rsid w:val="00A52500"/>
    <w:rsid w:val="00A52AB3"/>
    <w:rsid w:val="00A5592D"/>
    <w:rsid w:val="00A57B82"/>
    <w:rsid w:val="00A6271F"/>
    <w:rsid w:val="00A641B4"/>
    <w:rsid w:val="00A64B9C"/>
    <w:rsid w:val="00A65061"/>
    <w:rsid w:val="00A651B8"/>
    <w:rsid w:val="00A65D66"/>
    <w:rsid w:val="00A65E89"/>
    <w:rsid w:val="00A67C1F"/>
    <w:rsid w:val="00A71192"/>
    <w:rsid w:val="00A727E3"/>
    <w:rsid w:val="00A83545"/>
    <w:rsid w:val="00A844B3"/>
    <w:rsid w:val="00A84526"/>
    <w:rsid w:val="00A9018C"/>
    <w:rsid w:val="00A90A51"/>
    <w:rsid w:val="00A954DA"/>
    <w:rsid w:val="00A95D4F"/>
    <w:rsid w:val="00A969A9"/>
    <w:rsid w:val="00A9751B"/>
    <w:rsid w:val="00AA0B3F"/>
    <w:rsid w:val="00AA23C4"/>
    <w:rsid w:val="00AA27F9"/>
    <w:rsid w:val="00AA6F4A"/>
    <w:rsid w:val="00AB0109"/>
    <w:rsid w:val="00AB053F"/>
    <w:rsid w:val="00AB0A23"/>
    <w:rsid w:val="00AB1155"/>
    <w:rsid w:val="00AB2D68"/>
    <w:rsid w:val="00AB6BAE"/>
    <w:rsid w:val="00AB7AF2"/>
    <w:rsid w:val="00AC09CA"/>
    <w:rsid w:val="00AC24C2"/>
    <w:rsid w:val="00AC30C2"/>
    <w:rsid w:val="00AC6BC9"/>
    <w:rsid w:val="00AD0915"/>
    <w:rsid w:val="00AD136D"/>
    <w:rsid w:val="00AD57C8"/>
    <w:rsid w:val="00AD7582"/>
    <w:rsid w:val="00AD7613"/>
    <w:rsid w:val="00AD77AE"/>
    <w:rsid w:val="00AE42DF"/>
    <w:rsid w:val="00AE6002"/>
    <w:rsid w:val="00AF0EFE"/>
    <w:rsid w:val="00AF17D2"/>
    <w:rsid w:val="00AF490F"/>
    <w:rsid w:val="00AF60B4"/>
    <w:rsid w:val="00AF77DF"/>
    <w:rsid w:val="00B01D40"/>
    <w:rsid w:val="00B05380"/>
    <w:rsid w:val="00B06CC9"/>
    <w:rsid w:val="00B1211E"/>
    <w:rsid w:val="00B1371C"/>
    <w:rsid w:val="00B1383D"/>
    <w:rsid w:val="00B13D3A"/>
    <w:rsid w:val="00B212B4"/>
    <w:rsid w:val="00B21F49"/>
    <w:rsid w:val="00B24701"/>
    <w:rsid w:val="00B316CB"/>
    <w:rsid w:val="00B32F54"/>
    <w:rsid w:val="00B334D0"/>
    <w:rsid w:val="00B340C2"/>
    <w:rsid w:val="00B35372"/>
    <w:rsid w:val="00B37B90"/>
    <w:rsid w:val="00B41441"/>
    <w:rsid w:val="00B450CD"/>
    <w:rsid w:val="00B460B6"/>
    <w:rsid w:val="00B50F72"/>
    <w:rsid w:val="00B51A1F"/>
    <w:rsid w:val="00B51BBC"/>
    <w:rsid w:val="00B51E01"/>
    <w:rsid w:val="00B51F0A"/>
    <w:rsid w:val="00B53854"/>
    <w:rsid w:val="00B53B68"/>
    <w:rsid w:val="00B56855"/>
    <w:rsid w:val="00B569F4"/>
    <w:rsid w:val="00B56ED0"/>
    <w:rsid w:val="00B574BC"/>
    <w:rsid w:val="00B5796A"/>
    <w:rsid w:val="00B62037"/>
    <w:rsid w:val="00B62546"/>
    <w:rsid w:val="00B62ECD"/>
    <w:rsid w:val="00B63D40"/>
    <w:rsid w:val="00B6555E"/>
    <w:rsid w:val="00B664A0"/>
    <w:rsid w:val="00B70332"/>
    <w:rsid w:val="00B703B9"/>
    <w:rsid w:val="00B720D7"/>
    <w:rsid w:val="00B729FF"/>
    <w:rsid w:val="00B72CA4"/>
    <w:rsid w:val="00B736F4"/>
    <w:rsid w:val="00B80267"/>
    <w:rsid w:val="00B81285"/>
    <w:rsid w:val="00B81618"/>
    <w:rsid w:val="00B820B9"/>
    <w:rsid w:val="00B86AA7"/>
    <w:rsid w:val="00BA1300"/>
    <w:rsid w:val="00BA2535"/>
    <w:rsid w:val="00BA29F3"/>
    <w:rsid w:val="00BA311D"/>
    <w:rsid w:val="00BA33AD"/>
    <w:rsid w:val="00BB0E09"/>
    <w:rsid w:val="00BB1A30"/>
    <w:rsid w:val="00BB2404"/>
    <w:rsid w:val="00BB246B"/>
    <w:rsid w:val="00BB34F2"/>
    <w:rsid w:val="00BB4794"/>
    <w:rsid w:val="00BB5138"/>
    <w:rsid w:val="00BC04A0"/>
    <w:rsid w:val="00BC1243"/>
    <w:rsid w:val="00BC27F0"/>
    <w:rsid w:val="00BC6EA0"/>
    <w:rsid w:val="00BD0FE0"/>
    <w:rsid w:val="00BD1439"/>
    <w:rsid w:val="00BD1DD7"/>
    <w:rsid w:val="00BD3C7D"/>
    <w:rsid w:val="00BD45C1"/>
    <w:rsid w:val="00BD493D"/>
    <w:rsid w:val="00BD53CC"/>
    <w:rsid w:val="00BD56B0"/>
    <w:rsid w:val="00BD5B6C"/>
    <w:rsid w:val="00BD72CA"/>
    <w:rsid w:val="00BE046A"/>
    <w:rsid w:val="00BE31A1"/>
    <w:rsid w:val="00BE44E6"/>
    <w:rsid w:val="00BE4FD5"/>
    <w:rsid w:val="00BE5EB3"/>
    <w:rsid w:val="00BE726C"/>
    <w:rsid w:val="00BF1D8E"/>
    <w:rsid w:val="00BF47D0"/>
    <w:rsid w:val="00BF4B42"/>
    <w:rsid w:val="00BF5988"/>
    <w:rsid w:val="00BF5A50"/>
    <w:rsid w:val="00BF663E"/>
    <w:rsid w:val="00BF71B9"/>
    <w:rsid w:val="00C00388"/>
    <w:rsid w:val="00C0291D"/>
    <w:rsid w:val="00C045A2"/>
    <w:rsid w:val="00C04D4B"/>
    <w:rsid w:val="00C0548E"/>
    <w:rsid w:val="00C07B66"/>
    <w:rsid w:val="00C13255"/>
    <w:rsid w:val="00C15314"/>
    <w:rsid w:val="00C216C3"/>
    <w:rsid w:val="00C23AC3"/>
    <w:rsid w:val="00C23CFA"/>
    <w:rsid w:val="00C24F07"/>
    <w:rsid w:val="00C256CD"/>
    <w:rsid w:val="00C2665F"/>
    <w:rsid w:val="00C26A23"/>
    <w:rsid w:val="00C27109"/>
    <w:rsid w:val="00C31FC6"/>
    <w:rsid w:val="00C32CC9"/>
    <w:rsid w:val="00C334E0"/>
    <w:rsid w:val="00C34058"/>
    <w:rsid w:val="00C35154"/>
    <w:rsid w:val="00C37C6B"/>
    <w:rsid w:val="00C41319"/>
    <w:rsid w:val="00C41B4E"/>
    <w:rsid w:val="00C43DEA"/>
    <w:rsid w:val="00C445ED"/>
    <w:rsid w:val="00C5319A"/>
    <w:rsid w:val="00C609CF"/>
    <w:rsid w:val="00C67482"/>
    <w:rsid w:val="00C67800"/>
    <w:rsid w:val="00C67E99"/>
    <w:rsid w:val="00C72514"/>
    <w:rsid w:val="00C751FF"/>
    <w:rsid w:val="00C76640"/>
    <w:rsid w:val="00C8048F"/>
    <w:rsid w:val="00C83C6D"/>
    <w:rsid w:val="00C85527"/>
    <w:rsid w:val="00C85808"/>
    <w:rsid w:val="00C93762"/>
    <w:rsid w:val="00C9390D"/>
    <w:rsid w:val="00C943B8"/>
    <w:rsid w:val="00C94651"/>
    <w:rsid w:val="00CA0FA2"/>
    <w:rsid w:val="00CA4CDD"/>
    <w:rsid w:val="00CB260A"/>
    <w:rsid w:val="00CB30DF"/>
    <w:rsid w:val="00CB3439"/>
    <w:rsid w:val="00CB59F0"/>
    <w:rsid w:val="00CB6E4F"/>
    <w:rsid w:val="00CC0B93"/>
    <w:rsid w:val="00CC2B0B"/>
    <w:rsid w:val="00CC39BD"/>
    <w:rsid w:val="00CC3BD3"/>
    <w:rsid w:val="00CC5B19"/>
    <w:rsid w:val="00CD36BA"/>
    <w:rsid w:val="00CD5FF3"/>
    <w:rsid w:val="00CD6B5F"/>
    <w:rsid w:val="00CE0E89"/>
    <w:rsid w:val="00CE39CD"/>
    <w:rsid w:val="00CE466E"/>
    <w:rsid w:val="00CE4CCD"/>
    <w:rsid w:val="00CE5468"/>
    <w:rsid w:val="00CE5C37"/>
    <w:rsid w:val="00CE7010"/>
    <w:rsid w:val="00CE7DCA"/>
    <w:rsid w:val="00CF0549"/>
    <w:rsid w:val="00CF0DF9"/>
    <w:rsid w:val="00CF14F2"/>
    <w:rsid w:val="00CF1C6D"/>
    <w:rsid w:val="00CF20E7"/>
    <w:rsid w:val="00CF2410"/>
    <w:rsid w:val="00CF3926"/>
    <w:rsid w:val="00CF4C1C"/>
    <w:rsid w:val="00CF62D7"/>
    <w:rsid w:val="00CF6B12"/>
    <w:rsid w:val="00CF764B"/>
    <w:rsid w:val="00CF7E86"/>
    <w:rsid w:val="00D04FCC"/>
    <w:rsid w:val="00D07170"/>
    <w:rsid w:val="00D103B3"/>
    <w:rsid w:val="00D128A0"/>
    <w:rsid w:val="00D1344E"/>
    <w:rsid w:val="00D14715"/>
    <w:rsid w:val="00D147FB"/>
    <w:rsid w:val="00D1579F"/>
    <w:rsid w:val="00D171F5"/>
    <w:rsid w:val="00D23822"/>
    <w:rsid w:val="00D246C9"/>
    <w:rsid w:val="00D24D7E"/>
    <w:rsid w:val="00D30E6C"/>
    <w:rsid w:val="00D31388"/>
    <w:rsid w:val="00D3232E"/>
    <w:rsid w:val="00D33370"/>
    <w:rsid w:val="00D347C4"/>
    <w:rsid w:val="00D4026B"/>
    <w:rsid w:val="00D40FEF"/>
    <w:rsid w:val="00D413CD"/>
    <w:rsid w:val="00D41D7E"/>
    <w:rsid w:val="00D44AD9"/>
    <w:rsid w:val="00D4528E"/>
    <w:rsid w:val="00D50495"/>
    <w:rsid w:val="00D54150"/>
    <w:rsid w:val="00D548B7"/>
    <w:rsid w:val="00D5758B"/>
    <w:rsid w:val="00D61AC8"/>
    <w:rsid w:val="00D63A0B"/>
    <w:rsid w:val="00D6543C"/>
    <w:rsid w:val="00D65824"/>
    <w:rsid w:val="00D7125F"/>
    <w:rsid w:val="00D71588"/>
    <w:rsid w:val="00D71D77"/>
    <w:rsid w:val="00D725C2"/>
    <w:rsid w:val="00D725D8"/>
    <w:rsid w:val="00D73DF7"/>
    <w:rsid w:val="00D77724"/>
    <w:rsid w:val="00D806B1"/>
    <w:rsid w:val="00D83EFC"/>
    <w:rsid w:val="00D856B0"/>
    <w:rsid w:val="00D8617C"/>
    <w:rsid w:val="00D90C5C"/>
    <w:rsid w:val="00D91125"/>
    <w:rsid w:val="00D92A1C"/>
    <w:rsid w:val="00D94136"/>
    <w:rsid w:val="00DA16AA"/>
    <w:rsid w:val="00DA1EF5"/>
    <w:rsid w:val="00DA2AE7"/>
    <w:rsid w:val="00DA51C2"/>
    <w:rsid w:val="00DA55CE"/>
    <w:rsid w:val="00DA7D30"/>
    <w:rsid w:val="00DB052F"/>
    <w:rsid w:val="00DB0902"/>
    <w:rsid w:val="00DB247E"/>
    <w:rsid w:val="00DB2ED4"/>
    <w:rsid w:val="00DB54DB"/>
    <w:rsid w:val="00DB6A6B"/>
    <w:rsid w:val="00DB75C5"/>
    <w:rsid w:val="00DC17B8"/>
    <w:rsid w:val="00DC1895"/>
    <w:rsid w:val="00DC2554"/>
    <w:rsid w:val="00DC264B"/>
    <w:rsid w:val="00DC3231"/>
    <w:rsid w:val="00DC372A"/>
    <w:rsid w:val="00DC78CA"/>
    <w:rsid w:val="00DD39F8"/>
    <w:rsid w:val="00DD3E14"/>
    <w:rsid w:val="00DD4143"/>
    <w:rsid w:val="00DD5323"/>
    <w:rsid w:val="00DD6103"/>
    <w:rsid w:val="00DE237B"/>
    <w:rsid w:val="00DE5236"/>
    <w:rsid w:val="00DE57D2"/>
    <w:rsid w:val="00DF06C8"/>
    <w:rsid w:val="00DF26A6"/>
    <w:rsid w:val="00DF3FA8"/>
    <w:rsid w:val="00E03821"/>
    <w:rsid w:val="00E11F20"/>
    <w:rsid w:val="00E13205"/>
    <w:rsid w:val="00E136D5"/>
    <w:rsid w:val="00E15669"/>
    <w:rsid w:val="00E166D1"/>
    <w:rsid w:val="00E17B38"/>
    <w:rsid w:val="00E20367"/>
    <w:rsid w:val="00E22079"/>
    <w:rsid w:val="00E23566"/>
    <w:rsid w:val="00E26075"/>
    <w:rsid w:val="00E27428"/>
    <w:rsid w:val="00E31B3E"/>
    <w:rsid w:val="00E332C4"/>
    <w:rsid w:val="00E33A82"/>
    <w:rsid w:val="00E37E0B"/>
    <w:rsid w:val="00E37F74"/>
    <w:rsid w:val="00E40E65"/>
    <w:rsid w:val="00E45C44"/>
    <w:rsid w:val="00E50A74"/>
    <w:rsid w:val="00E50DC0"/>
    <w:rsid w:val="00E51D6F"/>
    <w:rsid w:val="00E5225B"/>
    <w:rsid w:val="00E52D6D"/>
    <w:rsid w:val="00E5362C"/>
    <w:rsid w:val="00E53E0B"/>
    <w:rsid w:val="00E57267"/>
    <w:rsid w:val="00E60FC9"/>
    <w:rsid w:val="00E61E64"/>
    <w:rsid w:val="00E63B13"/>
    <w:rsid w:val="00E64A46"/>
    <w:rsid w:val="00E67417"/>
    <w:rsid w:val="00E71D3D"/>
    <w:rsid w:val="00E72077"/>
    <w:rsid w:val="00E728E0"/>
    <w:rsid w:val="00E74EF7"/>
    <w:rsid w:val="00E76639"/>
    <w:rsid w:val="00E772D4"/>
    <w:rsid w:val="00E8158C"/>
    <w:rsid w:val="00E81D89"/>
    <w:rsid w:val="00E81F76"/>
    <w:rsid w:val="00E820A7"/>
    <w:rsid w:val="00E826DA"/>
    <w:rsid w:val="00E83FB4"/>
    <w:rsid w:val="00E84D60"/>
    <w:rsid w:val="00E91C6E"/>
    <w:rsid w:val="00E92121"/>
    <w:rsid w:val="00E92525"/>
    <w:rsid w:val="00E947B1"/>
    <w:rsid w:val="00E95A6A"/>
    <w:rsid w:val="00E969F5"/>
    <w:rsid w:val="00E970CC"/>
    <w:rsid w:val="00E97FF3"/>
    <w:rsid w:val="00EA1EC1"/>
    <w:rsid w:val="00EA27E8"/>
    <w:rsid w:val="00EA3AE9"/>
    <w:rsid w:val="00EB1974"/>
    <w:rsid w:val="00EB3349"/>
    <w:rsid w:val="00EC08D2"/>
    <w:rsid w:val="00EC3697"/>
    <w:rsid w:val="00EC40F0"/>
    <w:rsid w:val="00EC590F"/>
    <w:rsid w:val="00EC6394"/>
    <w:rsid w:val="00EC6B9F"/>
    <w:rsid w:val="00EC71A8"/>
    <w:rsid w:val="00ED26A1"/>
    <w:rsid w:val="00ED368B"/>
    <w:rsid w:val="00ED4DDD"/>
    <w:rsid w:val="00ED5667"/>
    <w:rsid w:val="00ED6DFD"/>
    <w:rsid w:val="00EE1340"/>
    <w:rsid w:val="00EE1976"/>
    <w:rsid w:val="00EE2ED0"/>
    <w:rsid w:val="00EE4CC8"/>
    <w:rsid w:val="00EE57D5"/>
    <w:rsid w:val="00EE5EE3"/>
    <w:rsid w:val="00EE6054"/>
    <w:rsid w:val="00EF36C9"/>
    <w:rsid w:val="00EF7030"/>
    <w:rsid w:val="00EF7159"/>
    <w:rsid w:val="00F005DF"/>
    <w:rsid w:val="00F02F90"/>
    <w:rsid w:val="00F0667D"/>
    <w:rsid w:val="00F076AF"/>
    <w:rsid w:val="00F07796"/>
    <w:rsid w:val="00F104F3"/>
    <w:rsid w:val="00F105E0"/>
    <w:rsid w:val="00F10616"/>
    <w:rsid w:val="00F11931"/>
    <w:rsid w:val="00F14136"/>
    <w:rsid w:val="00F1572C"/>
    <w:rsid w:val="00F178CF"/>
    <w:rsid w:val="00F17AA8"/>
    <w:rsid w:val="00F2046B"/>
    <w:rsid w:val="00F2184E"/>
    <w:rsid w:val="00F235FC"/>
    <w:rsid w:val="00F23A6D"/>
    <w:rsid w:val="00F23E56"/>
    <w:rsid w:val="00F244A3"/>
    <w:rsid w:val="00F24E36"/>
    <w:rsid w:val="00F27146"/>
    <w:rsid w:val="00F27D03"/>
    <w:rsid w:val="00F301E3"/>
    <w:rsid w:val="00F30577"/>
    <w:rsid w:val="00F32632"/>
    <w:rsid w:val="00F32B42"/>
    <w:rsid w:val="00F32C03"/>
    <w:rsid w:val="00F32F0B"/>
    <w:rsid w:val="00F33660"/>
    <w:rsid w:val="00F35CF2"/>
    <w:rsid w:val="00F37ACF"/>
    <w:rsid w:val="00F42806"/>
    <w:rsid w:val="00F4306F"/>
    <w:rsid w:val="00F45965"/>
    <w:rsid w:val="00F459C3"/>
    <w:rsid w:val="00F46417"/>
    <w:rsid w:val="00F47CDF"/>
    <w:rsid w:val="00F500A7"/>
    <w:rsid w:val="00F50E45"/>
    <w:rsid w:val="00F50F5F"/>
    <w:rsid w:val="00F5287F"/>
    <w:rsid w:val="00F52915"/>
    <w:rsid w:val="00F539E7"/>
    <w:rsid w:val="00F54C0B"/>
    <w:rsid w:val="00F54C62"/>
    <w:rsid w:val="00F55322"/>
    <w:rsid w:val="00F55807"/>
    <w:rsid w:val="00F5674A"/>
    <w:rsid w:val="00F57AEC"/>
    <w:rsid w:val="00F611CA"/>
    <w:rsid w:val="00F64BA3"/>
    <w:rsid w:val="00F65CD9"/>
    <w:rsid w:val="00F66C18"/>
    <w:rsid w:val="00F67109"/>
    <w:rsid w:val="00F7015A"/>
    <w:rsid w:val="00F70E35"/>
    <w:rsid w:val="00F75EAE"/>
    <w:rsid w:val="00F84395"/>
    <w:rsid w:val="00F84E2C"/>
    <w:rsid w:val="00F86032"/>
    <w:rsid w:val="00F87D8D"/>
    <w:rsid w:val="00F90B63"/>
    <w:rsid w:val="00F93C66"/>
    <w:rsid w:val="00F94AF7"/>
    <w:rsid w:val="00F95342"/>
    <w:rsid w:val="00F95839"/>
    <w:rsid w:val="00F969AA"/>
    <w:rsid w:val="00F97508"/>
    <w:rsid w:val="00F97CE5"/>
    <w:rsid w:val="00FA0D2C"/>
    <w:rsid w:val="00FA0DF9"/>
    <w:rsid w:val="00FA37A4"/>
    <w:rsid w:val="00FA4795"/>
    <w:rsid w:val="00FA5C16"/>
    <w:rsid w:val="00FA671D"/>
    <w:rsid w:val="00FA705F"/>
    <w:rsid w:val="00FA77FE"/>
    <w:rsid w:val="00FA7C5B"/>
    <w:rsid w:val="00FB31FB"/>
    <w:rsid w:val="00FB5C2E"/>
    <w:rsid w:val="00FB5D2C"/>
    <w:rsid w:val="00FC0171"/>
    <w:rsid w:val="00FC268D"/>
    <w:rsid w:val="00FC322D"/>
    <w:rsid w:val="00FC6644"/>
    <w:rsid w:val="00FD0F53"/>
    <w:rsid w:val="00FD5388"/>
    <w:rsid w:val="00FD67F1"/>
    <w:rsid w:val="00FE1B04"/>
    <w:rsid w:val="00FE1C59"/>
    <w:rsid w:val="00FE39A7"/>
    <w:rsid w:val="00FE439D"/>
    <w:rsid w:val="00FE4C4D"/>
    <w:rsid w:val="00FE5FEA"/>
    <w:rsid w:val="00FE6018"/>
    <w:rsid w:val="00FF0ED2"/>
    <w:rsid w:val="00FF53B3"/>
    <w:rsid w:val="00FF6AEB"/>
    <w:rsid w:val="00FF7A52"/>
    <w:rsid w:val="00FF7F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8AB549"/>
  <w15:chartTrackingRefBased/>
  <w15:docId w15:val="{9A7FE14C-DB92-49BC-B3B7-B7CB59358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AF7"/>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F94AF7"/>
    <w:pPr>
      <w:spacing w:before="39"/>
      <w:ind w:left="1322" w:hanging="361"/>
      <w:outlineLvl w:val="0"/>
    </w:pPr>
    <w:rPr>
      <w:b/>
      <w:bCs/>
      <w:sz w:val="24"/>
      <w:szCs w:val="24"/>
    </w:rPr>
  </w:style>
  <w:style w:type="paragraph" w:styleId="Heading2">
    <w:name w:val="heading 2"/>
    <w:basedOn w:val="Normal"/>
    <w:next w:val="Normal"/>
    <w:link w:val="Heading2Char"/>
    <w:uiPriority w:val="9"/>
    <w:semiHidden/>
    <w:unhideWhenUsed/>
    <w:qFormat/>
    <w:rsid w:val="000E6C3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54D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4AF7"/>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F94AF7"/>
    <w:pPr>
      <w:spacing w:before="120"/>
    </w:pPr>
    <w:rPr>
      <w:sz w:val="24"/>
      <w:szCs w:val="24"/>
    </w:rPr>
  </w:style>
  <w:style w:type="character" w:customStyle="1" w:styleId="BodyTextChar">
    <w:name w:val="Body Text Char"/>
    <w:basedOn w:val="DefaultParagraphFont"/>
    <w:link w:val="BodyText"/>
    <w:uiPriority w:val="1"/>
    <w:rsid w:val="00F94AF7"/>
    <w:rPr>
      <w:rFonts w:ascii="Times New Roman" w:eastAsia="Times New Roman" w:hAnsi="Times New Roman" w:cs="Times New Roman"/>
      <w:sz w:val="24"/>
      <w:szCs w:val="24"/>
    </w:rPr>
  </w:style>
  <w:style w:type="paragraph" w:styleId="ListParagraph">
    <w:name w:val="List Paragraph"/>
    <w:basedOn w:val="Normal"/>
    <w:uiPriority w:val="1"/>
    <w:qFormat/>
    <w:rsid w:val="00F94AF7"/>
    <w:pPr>
      <w:ind w:left="1502" w:hanging="361"/>
    </w:pPr>
  </w:style>
  <w:style w:type="paragraph" w:customStyle="1" w:styleId="TableParagraph">
    <w:name w:val="Table Paragraph"/>
    <w:basedOn w:val="Normal"/>
    <w:uiPriority w:val="1"/>
    <w:qFormat/>
    <w:rsid w:val="00F94AF7"/>
    <w:pPr>
      <w:spacing w:before="30"/>
    </w:pPr>
  </w:style>
  <w:style w:type="paragraph" w:styleId="NormalWeb">
    <w:name w:val="Normal (Web)"/>
    <w:basedOn w:val="Normal"/>
    <w:uiPriority w:val="99"/>
    <w:unhideWhenUsed/>
    <w:rsid w:val="00F94AF7"/>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9A029C"/>
    <w:rPr>
      <w:color w:val="0563C1" w:themeColor="hyperlink"/>
      <w:u w:val="single"/>
    </w:rPr>
  </w:style>
  <w:style w:type="character" w:styleId="UnresolvedMention">
    <w:name w:val="Unresolved Mention"/>
    <w:basedOn w:val="DefaultParagraphFont"/>
    <w:uiPriority w:val="99"/>
    <w:semiHidden/>
    <w:unhideWhenUsed/>
    <w:rsid w:val="009A029C"/>
    <w:rPr>
      <w:color w:val="605E5C"/>
      <w:shd w:val="clear" w:color="auto" w:fill="E1DFDD"/>
    </w:rPr>
  </w:style>
  <w:style w:type="paragraph" w:styleId="TOCHeading">
    <w:name w:val="TOC Heading"/>
    <w:basedOn w:val="Heading1"/>
    <w:next w:val="Normal"/>
    <w:uiPriority w:val="39"/>
    <w:unhideWhenUsed/>
    <w:qFormat/>
    <w:rsid w:val="00763B4E"/>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763B4E"/>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A31B1F"/>
    <w:pPr>
      <w:widowControl/>
      <w:tabs>
        <w:tab w:val="left" w:pos="660"/>
        <w:tab w:val="right" w:leader="dot" w:pos="10190"/>
      </w:tabs>
      <w:autoSpaceDE/>
      <w:autoSpaceDN/>
      <w:spacing w:after="100" w:line="360" w:lineRule="auto"/>
    </w:pPr>
    <w:rPr>
      <w:rFonts w:asciiTheme="minorHAnsi" w:eastAsiaTheme="minorEastAsia" w:hAnsiTheme="minorHAnsi"/>
    </w:rPr>
  </w:style>
  <w:style w:type="paragraph" w:styleId="TOC3">
    <w:name w:val="toc 3"/>
    <w:basedOn w:val="Normal"/>
    <w:next w:val="Normal"/>
    <w:autoRedefine/>
    <w:uiPriority w:val="39"/>
    <w:unhideWhenUsed/>
    <w:rsid w:val="00763B4E"/>
    <w:pPr>
      <w:widowControl/>
      <w:autoSpaceDE/>
      <w:autoSpaceDN/>
      <w:spacing w:after="100" w:line="259" w:lineRule="auto"/>
      <w:ind w:left="440"/>
    </w:pPr>
    <w:rPr>
      <w:rFonts w:asciiTheme="minorHAnsi" w:eastAsiaTheme="minorEastAsia" w:hAnsiTheme="minorHAnsi"/>
    </w:rPr>
  </w:style>
  <w:style w:type="character" w:styleId="CommentReference">
    <w:name w:val="annotation reference"/>
    <w:basedOn w:val="DefaultParagraphFont"/>
    <w:uiPriority w:val="99"/>
    <w:semiHidden/>
    <w:unhideWhenUsed/>
    <w:rsid w:val="0048674A"/>
    <w:rPr>
      <w:sz w:val="16"/>
      <w:szCs w:val="16"/>
    </w:rPr>
  </w:style>
  <w:style w:type="paragraph" w:styleId="CommentText">
    <w:name w:val="annotation text"/>
    <w:basedOn w:val="Normal"/>
    <w:link w:val="CommentTextChar"/>
    <w:uiPriority w:val="99"/>
    <w:unhideWhenUsed/>
    <w:rsid w:val="0048674A"/>
    <w:rPr>
      <w:sz w:val="20"/>
      <w:szCs w:val="20"/>
    </w:rPr>
  </w:style>
  <w:style w:type="character" w:customStyle="1" w:styleId="CommentTextChar">
    <w:name w:val="Comment Text Char"/>
    <w:basedOn w:val="DefaultParagraphFont"/>
    <w:link w:val="CommentText"/>
    <w:uiPriority w:val="99"/>
    <w:rsid w:val="0048674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8674A"/>
    <w:rPr>
      <w:b/>
      <w:bCs/>
    </w:rPr>
  </w:style>
  <w:style w:type="character" w:customStyle="1" w:styleId="CommentSubjectChar">
    <w:name w:val="Comment Subject Char"/>
    <w:basedOn w:val="CommentTextChar"/>
    <w:link w:val="CommentSubject"/>
    <w:uiPriority w:val="99"/>
    <w:semiHidden/>
    <w:rsid w:val="0048674A"/>
    <w:rPr>
      <w:rFonts w:ascii="Times New Roman" w:eastAsia="Times New Roman" w:hAnsi="Times New Roman" w:cs="Times New Roman"/>
      <w:b/>
      <w:bCs/>
      <w:sz w:val="20"/>
      <w:szCs w:val="20"/>
    </w:rPr>
  </w:style>
  <w:style w:type="table" w:styleId="TableGrid">
    <w:name w:val="Table Grid"/>
    <w:basedOn w:val="TableNormal"/>
    <w:uiPriority w:val="39"/>
    <w:rsid w:val="008A55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5190E"/>
    <w:pPr>
      <w:spacing w:after="0" w:line="240" w:lineRule="auto"/>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6412B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12B8"/>
    <w:rPr>
      <w:rFonts w:ascii="Segoe UI" w:eastAsia="Times New Roman" w:hAnsi="Segoe UI" w:cs="Segoe UI"/>
      <w:sz w:val="18"/>
      <w:szCs w:val="18"/>
    </w:rPr>
  </w:style>
  <w:style w:type="paragraph" w:styleId="Caption">
    <w:name w:val="caption"/>
    <w:basedOn w:val="Normal"/>
    <w:next w:val="Normal"/>
    <w:uiPriority w:val="35"/>
    <w:unhideWhenUsed/>
    <w:qFormat/>
    <w:rsid w:val="0045783B"/>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6B2470"/>
    <w:rPr>
      <w:color w:val="954F72" w:themeColor="followedHyperlink"/>
      <w:u w:val="single"/>
    </w:rPr>
  </w:style>
  <w:style w:type="character" w:styleId="PlaceholderText">
    <w:name w:val="Placeholder Text"/>
    <w:basedOn w:val="DefaultParagraphFont"/>
    <w:uiPriority w:val="99"/>
    <w:semiHidden/>
    <w:rsid w:val="00902005"/>
    <w:rPr>
      <w:color w:val="808080"/>
    </w:rPr>
  </w:style>
  <w:style w:type="paragraph" w:styleId="Header">
    <w:name w:val="header"/>
    <w:basedOn w:val="Normal"/>
    <w:link w:val="HeaderChar"/>
    <w:uiPriority w:val="99"/>
    <w:unhideWhenUsed/>
    <w:rsid w:val="00E81F76"/>
    <w:pPr>
      <w:tabs>
        <w:tab w:val="center" w:pos="4680"/>
        <w:tab w:val="right" w:pos="9360"/>
      </w:tabs>
    </w:pPr>
  </w:style>
  <w:style w:type="character" w:customStyle="1" w:styleId="HeaderChar">
    <w:name w:val="Header Char"/>
    <w:basedOn w:val="DefaultParagraphFont"/>
    <w:link w:val="Header"/>
    <w:uiPriority w:val="99"/>
    <w:rsid w:val="00E81F76"/>
    <w:rPr>
      <w:rFonts w:ascii="Times New Roman" w:eastAsia="Times New Roman" w:hAnsi="Times New Roman" w:cs="Times New Roman"/>
    </w:rPr>
  </w:style>
  <w:style w:type="paragraph" w:styleId="Footer">
    <w:name w:val="footer"/>
    <w:basedOn w:val="Normal"/>
    <w:link w:val="FooterChar"/>
    <w:uiPriority w:val="99"/>
    <w:unhideWhenUsed/>
    <w:rsid w:val="00E81F76"/>
    <w:pPr>
      <w:tabs>
        <w:tab w:val="center" w:pos="4680"/>
        <w:tab w:val="right" w:pos="9360"/>
      </w:tabs>
    </w:pPr>
  </w:style>
  <w:style w:type="character" w:customStyle="1" w:styleId="FooterChar">
    <w:name w:val="Footer Char"/>
    <w:basedOn w:val="DefaultParagraphFont"/>
    <w:link w:val="Footer"/>
    <w:uiPriority w:val="99"/>
    <w:rsid w:val="00E81F76"/>
    <w:rPr>
      <w:rFonts w:ascii="Times New Roman" w:eastAsia="Times New Roman" w:hAnsi="Times New Roman" w:cs="Times New Roman"/>
    </w:rPr>
  </w:style>
  <w:style w:type="paragraph" w:styleId="TableofFigures">
    <w:name w:val="table of figures"/>
    <w:basedOn w:val="Normal"/>
    <w:next w:val="Normal"/>
    <w:uiPriority w:val="99"/>
    <w:unhideWhenUsed/>
    <w:rsid w:val="00CF0DF9"/>
  </w:style>
  <w:style w:type="character" w:customStyle="1" w:styleId="Heading2Char">
    <w:name w:val="Heading 2 Char"/>
    <w:basedOn w:val="DefaultParagraphFont"/>
    <w:link w:val="Heading2"/>
    <w:uiPriority w:val="9"/>
    <w:semiHidden/>
    <w:rsid w:val="000E6C3E"/>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655769"/>
  </w:style>
  <w:style w:type="paragraph" w:styleId="EndnoteText">
    <w:name w:val="endnote text"/>
    <w:basedOn w:val="Normal"/>
    <w:link w:val="EndnoteTextChar"/>
    <w:uiPriority w:val="99"/>
    <w:unhideWhenUsed/>
    <w:rsid w:val="00655769"/>
    <w:rPr>
      <w:sz w:val="20"/>
      <w:szCs w:val="20"/>
    </w:rPr>
  </w:style>
  <w:style w:type="character" w:customStyle="1" w:styleId="EndnoteTextChar">
    <w:name w:val="Endnote Text Char"/>
    <w:basedOn w:val="DefaultParagraphFont"/>
    <w:link w:val="EndnoteText"/>
    <w:uiPriority w:val="99"/>
    <w:rsid w:val="00655769"/>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0080B"/>
    <w:rPr>
      <w:rFonts w:ascii="Times New Roman" w:hAnsi="Times New Roman"/>
      <w:color w:val="0070C0"/>
      <w:sz w:val="24"/>
      <w:vertAlign w:val="baseline"/>
    </w:rPr>
  </w:style>
  <w:style w:type="paragraph" w:styleId="FootnoteText">
    <w:name w:val="footnote text"/>
    <w:basedOn w:val="Normal"/>
    <w:link w:val="FootnoteTextChar"/>
    <w:uiPriority w:val="99"/>
    <w:semiHidden/>
    <w:unhideWhenUsed/>
    <w:rsid w:val="00E72077"/>
    <w:rPr>
      <w:sz w:val="20"/>
      <w:szCs w:val="20"/>
    </w:rPr>
  </w:style>
  <w:style w:type="character" w:customStyle="1" w:styleId="FootnoteTextChar">
    <w:name w:val="Footnote Text Char"/>
    <w:basedOn w:val="DefaultParagraphFont"/>
    <w:link w:val="FootnoteText"/>
    <w:uiPriority w:val="99"/>
    <w:semiHidden/>
    <w:rsid w:val="00E72077"/>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E72077"/>
    <w:rPr>
      <w:vertAlign w:val="superscript"/>
    </w:rPr>
  </w:style>
  <w:style w:type="character" w:customStyle="1" w:styleId="Heading3Char">
    <w:name w:val="Heading 3 Char"/>
    <w:basedOn w:val="DefaultParagraphFont"/>
    <w:link w:val="Heading3"/>
    <w:uiPriority w:val="9"/>
    <w:semiHidden/>
    <w:rsid w:val="00A954D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7950">
      <w:bodyDiv w:val="1"/>
      <w:marLeft w:val="0"/>
      <w:marRight w:val="0"/>
      <w:marTop w:val="0"/>
      <w:marBottom w:val="0"/>
      <w:divBdr>
        <w:top w:val="none" w:sz="0" w:space="0" w:color="auto"/>
        <w:left w:val="none" w:sz="0" w:space="0" w:color="auto"/>
        <w:bottom w:val="none" w:sz="0" w:space="0" w:color="auto"/>
        <w:right w:val="none" w:sz="0" w:space="0" w:color="auto"/>
      </w:divBdr>
    </w:div>
    <w:div w:id="62917759">
      <w:bodyDiv w:val="1"/>
      <w:marLeft w:val="0"/>
      <w:marRight w:val="0"/>
      <w:marTop w:val="0"/>
      <w:marBottom w:val="0"/>
      <w:divBdr>
        <w:top w:val="none" w:sz="0" w:space="0" w:color="auto"/>
        <w:left w:val="none" w:sz="0" w:space="0" w:color="auto"/>
        <w:bottom w:val="none" w:sz="0" w:space="0" w:color="auto"/>
        <w:right w:val="none" w:sz="0" w:space="0" w:color="auto"/>
      </w:divBdr>
    </w:div>
    <w:div w:id="92821869">
      <w:bodyDiv w:val="1"/>
      <w:marLeft w:val="0"/>
      <w:marRight w:val="0"/>
      <w:marTop w:val="0"/>
      <w:marBottom w:val="0"/>
      <w:divBdr>
        <w:top w:val="none" w:sz="0" w:space="0" w:color="auto"/>
        <w:left w:val="none" w:sz="0" w:space="0" w:color="auto"/>
        <w:bottom w:val="none" w:sz="0" w:space="0" w:color="auto"/>
        <w:right w:val="none" w:sz="0" w:space="0" w:color="auto"/>
      </w:divBdr>
    </w:div>
    <w:div w:id="119734596">
      <w:bodyDiv w:val="1"/>
      <w:marLeft w:val="0"/>
      <w:marRight w:val="0"/>
      <w:marTop w:val="0"/>
      <w:marBottom w:val="0"/>
      <w:divBdr>
        <w:top w:val="none" w:sz="0" w:space="0" w:color="auto"/>
        <w:left w:val="none" w:sz="0" w:space="0" w:color="auto"/>
        <w:bottom w:val="none" w:sz="0" w:space="0" w:color="auto"/>
        <w:right w:val="none" w:sz="0" w:space="0" w:color="auto"/>
      </w:divBdr>
    </w:div>
    <w:div w:id="141510802">
      <w:bodyDiv w:val="1"/>
      <w:marLeft w:val="0"/>
      <w:marRight w:val="0"/>
      <w:marTop w:val="0"/>
      <w:marBottom w:val="0"/>
      <w:divBdr>
        <w:top w:val="none" w:sz="0" w:space="0" w:color="auto"/>
        <w:left w:val="none" w:sz="0" w:space="0" w:color="auto"/>
        <w:bottom w:val="none" w:sz="0" w:space="0" w:color="auto"/>
        <w:right w:val="none" w:sz="0" w:space="0" w:color="auto"/>
      </w:divBdr>
    </w:div>
    <w:div w:id="157501506">
      <w:bodyDiv w:val="1"/>
      <w:marLeft w:val="0"/>
      <w:marRight w:val="0"/>
      <w:marTop w:val="0"/>
      <w:marBottom w:val="0"/>
      <w:divBdr>
        <w:top w:val="none" w:sz="0" w:space="0" w:color="auto"/>
        <w:left w:val="none" w:sz="0" w:space="0" w:color="auto"/>
        <w:bottom w:val="none" w:sz="0" w:space="0" w:color="auto"/>
        <w:right w:val="none" w:sz="0" w:space="0" w:color="auto"/>
      </w:divBdr>
    </w:div>
    <w:div w:id="174003433">
      <w:bodyDiv w:val="1"/>
      <w:marLeft w:val="0"/>
      <w:marRight w:val="0"/>
      <w:marTop w:val="0"/>
      <w:marBottom w:val="0"/>
      <w:divBdr>
        <w:top w:val="none" w:sz="0" w:space="0" w:color="auto"/>
        <w:left w:val="none" w:sz="0" w:space="0" w:color="auto"/>
        <w:bottom w:val="none" w:sz="0" w:space="0" w:color="auto"/>
        <w:right w:val="none" w:sz="0" w:space="0" w:color="auto"/>
      </w:divBdr>
    </w:div>
    <w:div w:id="189531119">
      <w:bodyDiv w:val="1"/>
      <w:marLeft w:val="0"/>
      <w:marRight w:val="0"/>
      <w:marTop w:val="0"/>
      <w:marBottom w:val="0"/>
      <w:divBdr>
        <w:top w:val="none" w:sz="0" w:space="0" w:color="auto"/>
        <w:left w:val="none" w:sz="0" w:space="0" w:color="auto"/>
        <w:bottom w:val="none" w:sz="0" w:space="0" w:color="auto"/>
        <w:right w:val="none" w:sz="0" w:space="0" w:color="auto"/>
      </w:divBdr>
    </w:div>
    <w:div w:id="226766541">
      <w:bodyDiv w:val="1"/>
      <w:marLeft w:val="0"/>
      <w:marRight w:val="0"/>
      <w:marTop w:val="0"/>
      <w:marBottom w:val="0"/>
      <w:divBdr>
        <w:top w:val="none" w:sz="0" w:space="0" w:color="auto"/>
        <w:left w:val="none" w:sz="0" w:space="0" w:color="auto"/>
        <w:bottom w:val="none" w:sz="0" w:space="0" w:color="auto"/>
        <w:right w:val="none" w:sz="0" w:space="0" w:color="auto"/>
      </w:divBdr>
    </w:div>
    <w:div w:id="238567414">
      <w:bodyDiv w:val="1"/>
      <w:marLeft w:val="0"/>
      <w:marRight w:val="0"/>
      <w:marTop w:val="0"/>
      <w:marBottom w:val="0"/>
      <w:divBdr>
        <w:top w:val="none" w:sz="0" w:space="0" w:color="auto"/>
        <w:left w:val="none" w:sz="0" w:space="0" w:color="auto"/>
        <w:bottom w:val="none" w:sz="0" w:space="0" w:color="auto"/>
        <w:right w:val="none" w:sz="0" w:space="0" w:color="auto"/>
      </w:divBdr>
    </w:div>
    <w:div w:id="267667082">
      <w:bodyDiv w:val="1"/>
      <w:marLeft w:val="0"/>
      <w:marRight w:val="0"/>
      <w:marTop w:val="0"/>
      <w:marBottom w:val="0"/>
      <w:divBdr>
        <w:top w:val="none" w:sz="0" w:space="0" w:color="auto"/>
        <w:left w:val="none" w:sz="0" w:space="0" w:color="auto"/>
        <w:bottom w:val="none" w:sz="0" w:space="0" w:color="auto"/>
        <w:right w:val="none" w:sz="0" w:space="0" w:color="auto"/>
      </w:divBdr>
    </w:div>
    <w:div w:id="296960332">
      <w:bodyDiv w:val="1"/>
      <w:marLeft w:val="0"/>
      <w:marRight w:val="0"/>
      <w:marTop w:val="0"/>
      <w:marBottom w:val="0"/>
      <w:divBdr>
        <w:top w:val="none" w:sz="0" w:space="0" w:color="auto"/>
        <w:left w:val="none" w:sz="0" w:space="0" w:color="auto"/>
        <w:bottom w:val="none" w:sz="0" w:space="0" w:color="auto"/>
        <w:right w:val="none" w:sz="0" w:space="0" w:color="auto"/>
      </w:divBdr>
    </w:div>
    <w:div w:id="359864238">
      <w:bodyDiv w:val="1"/>
      <w:marLeft w:val="0"/>
      <w:marRight w:val="0"/>
      <w:marTop w:val="0"/>
      <w:marBottom w:val="0"/>
      <w:divBdr>
        <w:top w:val="none" w:sz="0" w:space="0" w:color="auto"/>
        <w:left w:val="none" w:sz="0" w:space="0" w:color="auto"/>
        <w:bottom w:val="none" w:sz="0" w:space="0" w:color="auto"/>
        <w:right w:val="none" w:sz="0" w:space="0" w:color="auto"/>
      </w:divBdr>
    </w:div>
    <w:div w:id="371881084">
      <w:bodyDiv w:val="1"/>
      <w:marLeft w:val="0"/>
      <w:marRight w:val="0"/>
      <w:marTop w:val="0"/>
      <w:marBottom w:val="0"/>
      <w:divBdr>
        <w:top w:val="none" w:sz="0" w:space="0" w:color="auto"/>
        <w:left w:val="none" w:sz="0" w:space="0" w:color="auto"/>
        <w:bottom w:val="none" w:sz="0" w:space="0" w:color="auto"/>
        <w:right w:val="none" w:sz="0" w:space="0" w:color="auto"/>
      </w:divBdr>
    </w:div>
    <w:div w:id="387455988">
      <w:bodyDiv w:val="1"/>
      <w:marLeft w:val="0"/>
      <w:marRight w:val="0"/>
      <w:marTop w:val="0"/>
      <w:marBottom w:val="0"/>
      <w:divBdr>
        <w:top w:val="none" w:sz="0" w:space="0" w:color="auto"/>
        <w:left w:val="none" w:sz="0" w:space="0" w:color="auto"/>
        <w:bottom w:val="none" w:sz="0" w:space="0" w:color="auto"/>
        <w:right w:val="none" w:sz="0" w:space="0" w:color="auto"/>
      </w:divBdr>
    </w:div>
    <w:div w:id="452096181">
      <w:bodyDiv w:val="1"/>
      <w:marLeft w:val="0"/>
      <w:marRight w:val="0"/>
      <w:marTop w:val="0"/>
      <w:marBottom w:val="0"/>
      <w:divBdr>
        <w:top w:val="none" w:sz="0" w:space="0" w:color="auto"/>
        <w:left w:val="none" w:sz="0" w:space="0" w:color="auto"/>
        <w:bottom w:val="none" w:sz="0" w:space="0" w:color="auto"/>
        <w:right w:val="none" w:sz="0" w:space="0" w:color="auto"/>
      </w:divBdr>
    </w:div>
    <w:div w:id="474881998">
      <w:bodyDiv w:val="1"/>
      <w:marLeft w:val="0"/>
      <w:marRight w:val="0"/>
      <w:marTop w:val="0"/>
      <w:marBottom w:val="0"/>
      <w:divBdr>
        <w:top w:val="none" w:sz="0" w:space="0" w:color="auto"/>
        <w:left w:val="none" w:sz="0" w:space="0" w:color="auto"/>
        <w:bottom w:val="none" w:sz="0" w:space="0" w:color="auto"/>
        <w:right w:val="none" w:sz="0" w:space="0" w:color="auto"/>
      </w:divBdr>
    </w:div>
    <w:div w:id="490296034">
      <w:bodyDiv w:val="1"/>
      <w:marLeft w:val="0"/>
      <w:marRight w:val="0"/>
      <w:marTop w:val="0"/>
      <w:marBottom w:val="0"/>
      <w:divBdr>
        <w:top w:val="none" w:sz="0" w:space="0" w:color="auto"/>
        <w:left w:val="none" w:sz="0" w:space="0" w:color="auto"/>
        <w:bottom w:val="none" w:sz="0" w:space="0" w:color="auto"/>
        <w:right w:val="none" w:sz="0" w:space="0" w:color="auto"/>
      </w:divBdr>
    </w:div>
    <w:div w:id="509293565">
      <w:bodyDiv w:val="1"/>
      <w:marLeft w:val="0"/>
      <w:marRight w:val="0"/>
      <w:marTop w:val="0"/>
      <w:marBottom w:val="0"/>
      <w:divBdr>
        <w:top w:val="none" w:sz="0" w:space="0" w:color="auto"/>
        <w:left w:val="none" w:sz="0" w:space="0" w:color="auto"/>
        <w:bottom w:val="none" w:sz="0" w:space="0" w:color="auto"/>
        <w:right w:val="none" w:sz="0" w:space="0" w:color="auto"/>
      </w:divBdr>
    </w:div>
    <w:div w:id="519851675">
      <w:bodyDiv w:val="1"/>
      <w:marLeft w:val="0"/>
      <w:marRight w:val="0"/>
      <w:marTop w:val="0"/>
      <w:marBottom w:val="0"/>
      <w:divBdr>
        <w:top w:val="none" w:sz="0" w:space="0" w:color="auto"/>
        <w:left w:val="none" w:sz="0" w:space="0" w:color="auto"/>
        <w:bottom w:val="none" w:sz="0" w:space="0" w:color="auto"/>
        <w:right w:val="none" w:sz="0" w:space="0" w:color="auto"/>
      </w:divBdr>
    </w:div>
    <w:div w:id="555168386">
      <w:bodyDiv w:val="1"/>
      <w:marLeft w:val="0"/>
      <w:marRight w:val="0"/>
      <w:marTop w:val="0"/>
      <w:marBottom w:val="0"/>
      <w:divBdr>
        <w:top w:val="none" w:sz="0" w:space="0" w:color="auto"/>
        <w:left w:val="none" w:sz="0" w:space="0" w:color="auto"/>
        <w:bottom w:val="none" w:sz="0" w:space="0" w:color="auto"/>
        <w:right w:val="none" w:sz="0" w:space="0" w:color="auto"/>
      </w:divBdr>
    </w:div>
    <w:div w:id="580524842">
      <w:bodyDiv w:val="1"/>
      <w:marLeft w:val="0"/>
      <w:marRight w:val="0"/>
      <w:marTop w:val="0"/>
      <w:marBottom w:val="0"/>
      <w:divBdr>
        <w:top w:val="none" w:sz="0" w:space="0" w:color="auto"/>
        <w:left w:val="none" w:sz="0" w:space="0" w:color="auto"/>
        <w:bottom w:val="none" w:sz="0" w:space="0" w:color="auto"/>
        <w:right w:val="none" w:sz="0" w:space="0" w:color="auto"/>
      </w:divBdr>
    </w:div>
    <w:div w:id="588465266">
      <w:bodyDiv w:val="1"/>
      <w:marLeft w:val="0"/>
      <w:marRight w:val="0"/>
      <w:marTop w:val="0"/>
      <w:marBottom w:val="0"/>
      <w:divBdr>
        <w:top w:val="none" w:sz="0" w:space="0" w:color="auto"/>
        <w:left w:val="none" w:sz="0" w:space="0" w:color="auto"/>
        <w:bottom w:val="none" w:sz="0" w:space="0" w:color="auto"/>
        <w:right w:val="none" w:sz="0" w:space="0" w:color="auto"/>
      </w:divBdr>
    </w:div>
    <w:div w:id="606039352">
      <w:bodyDiv w:val="1"/>
      <w:marLeft w:val="0"/>
      <w:marRight w:val="0"/>
      <w:marTop w:val="0"/>
      <w:marBottom w:val="0"/>
      <w:divBdr>
        <w:top w:val="none" w:sz="0" w:space="0" w:color="auto"/>
        <w:left w:val="none" w:sz="0" w:space="0" w:color="auto"/>
        <w:bottom w:val="none" w:sz="0" w:space="0" w:color="auto"/>
        <w:right w:val="none" w:sz="0" w:space="0" w:color="auto"/>
      </w:divBdr>
    </w:div>
    <w:div w:id="655958466">
      <w:bodyDiv w:val="1"/>
      <w:marLeft w:val="0"/>
      <w:marRight w:val="0"/>
      <w:marTop w:val="0"/>
      <w:marBottom w:val="0"/>
      <w:divBdr>
        <w:top w:val="none" w:sz="0" w:space="0" w:color="auto"/>
        <w:left w:val="none" w:sz="0" w:space="0" w:color="auto"/>
        <w:bottom w:val="none" w:sz="0" w:space="0" w:color="auto"/>
        <w:right w:val="none" w:sz="0" w:space="0" w:color="auto"/>
      </w:divBdr>
    </w:div>
    <w:div w:id="692611640">
      <w:bodyDiv w:val="1"/>
      <w:marLeft w:val="0"/>
      <w:marRight w:val="0"/>
      <w:marTop w:val="0"/>
      <w:marBottom w:val="0"/>
      <w:divBdr>
        <w:top w:val="none" w:sz="0" w:space="0" w:color="auto"/>
        <w:left w:val="none" w:sz="0" w:space="0" w:color="auto"/>
        <w:bottom w:val="none" w:sz="0" w:space="0" w:color="auto"/>
        <w:right w:val="none" w:sz="0" w:space="0" w:color="auto"/>
      </w:divBdr>
    </w:div>
    <w:div w:id="736365550">
      <w:bodyDiv w:val="1"/>
      <w:marLeft w:val="0"/>
      <w:marRight w:val="0"/>
      <w:marTop w:val="0"/>
      <w:marBottom w:val="0"/>
      <w:divBdr>
        <w:top w:val="none" w:sz="0" w:space="0" w:color="auto"/>
        <w:left w:val="none" w:sz="0" w:space="0" w:color="auto"/>
        <w:bottom w:val="none" w:sz="0" w:space="0" w:color="auto"/>
        <w:right w:val="none" w:sz="0" w:space="0" w:color="auto"/>
      </w:divBdr>
      <w:divsChild>
        <w:div w:id="2014409117">
          <w:marLeft w:val="0"/>
          <w:marRight w:val="0"/>
          <w:marTop w:val="0"/>
          <w:marBottom w:val="0"/>
          <w:divBdr>
            <w:top w:val="none" w:sz="0" w:space="0" w:color="auto"/>
            <w:left w:val="none" w:sz="0" w:space="0" w:color="auto"/>
            <w:bottom w:val="none" w:sz="0" w:space="0" w:color="auto"/>
            <w:right w:val="none" w:sz="0" w:space="0" w:color="auto"/>
          </w:divBdr>
        </w:div>
      </w:divsChild>
    </w:div>
    <w:div w:id="739331956">
      <w:bodyDiv w:val="1"/>
      <w:marLeft w:val="0"/>
      <w:marRight w:val="0"/>
      <w:marTop w:val="0"/>
      <w:marBottom w:val="0"/>
      <w:divBdr>
        <w:top w:val="none" w:sz="0" w:space="0" w:color="auto"/>
        <w:left w:val="none" w:sz="0" w:space="0" w:color="auto"/>
        <w:bottom w:val="none" w:sz="0" w:space="0" w:color="auto"/>
        <w:right w:val="none" w:sz="0" w:space="0" w:color="auto"/>
      </w:divBdr>
      <w:divsChild>
        <w:div w:id="1684671096">
          <w:marLeft w:val="0"/>
          <w:marRight w:val="0"/>
          <w:marTop w:val="0"/>
          <w:marBottom w:val="0"/>
          <w:divBdr>
            <w:top w:val="none" w:sz="0" w:space="0" w:color="auto"/>
            <w:left w:val="none" w:sz="0" w:space="0" w:color="auto"/>
            <w:bottom w:val="none" w:sz="0" w:space="0" w:color="auto"/>
            <w:right w:val="none" w:sz="0" w:space="0" w:color="auto"/>
          </w:divBdr>
        </w:div>
      </w:divsChild>
    </w:div>
    <w:div w:id="759719733">
      <w:bodyDiv w:val="1"/>
      <w:marLeft w:val="0"/>
      <w:marRight w:val="0"/>
      <w:marTop w:val="0"/>
      <w:marBottom w:val="0"/>
      <w:divBdr>
        <w:top w:val="none" w:sz="0" w:space="0" w:color="auto"/>
        <w:left w:val="none" w:sz="0" w:space="0" w:color="auto"/>
        <w:bottom w:val="none" w:sz="0" w:space="0" w:color="auto"/>
        <w:right w:val="none" w:sz="0" w:space="0" w:color="auto"/>
      </w:divBdr>
    </w:div>
    <w:div w:id="760951430">
      <w:bodyDiv w:val="1"/>
      <w:marLeft w:val="0"/>
      <w:marRight w:val="0"/>
      <w:marTop w:val="0"/>
      <w:marBottom w:val="0"/>
      <w:divBdr>
        <w:top w:val="none" w:sz="0" w:space="0" w:color="auto"/>
        <w:left w:val="none" w:sz="0" w:space="0" w:color="auto"/>
        <w:bottom w:val="none" w:sz="0" w:space="0" w:color="auto"/>
        <w:right w:val="none" w:sz="0" w:space="0" w:color="auto"/>
      </w:divBdr>
    </w:div>
    <w:div w:id="761149331">
      <w:bodyDiv w:val="1"/>
      <w:marLeft w:val="0"/>
      <w:marRight w:val="0"/>
      <w:marTop w:val="0"/>
      <w:marBottom w:val="0"/>
      <w:divBdr>
        <w:top w:val="none" w:sz="0" w:space="0" w:color="auto"/>
        <w:left w:val="none" w:sz="0" w:space="0" w:color="auto"/>
        <w:bottom w:val="none" w:sz="0" w:space="0" w:color="auto"/>
        <w:right w:val="none" w:sz="0" w:space="0" w:color="auto"/>
      </w:divBdr>
    </w:div>
    <w:div w:id="768964255">
      <w:bodyDiv w:val="1"/>
      <w:marLeft w:val="0"/>
      <w:marRight w:val="0"/>
      <w:marTop w:val="0"/>
      <w:marBottom w:val="0"/>
      <w:divBdr>
        <w:top w:val="none" w:sz="0" w:space="0" w:color="auto"/>
        <w:left w:val="none" w:sz="0" w:space="0" w:color="auto"/>
        <w:bottom w:val="none" w:sz="0" w:space="0" w:color="auto"/>
        <w:right w:val="none" w:sz="0" w:space="0" w:color="auto"/>
      </w:divBdr>
    </w:div>
    <w:div w:id="846364648">
      <w:bodyDiv w:val="1"/>
      <w:marLeft w:val="0"/>
      <w:marRight w:val="0"/>
      <w:marTop w:val="0"/>
      <w:marBottom w:val="0"/>
      <w:divBdr>
        <w:top w:val="none" w:sz="0" w:space="0" w:color="auto"/>
        <w:left w:val="none" w:sz="0" w:space="0" w:color="auto"/>
        <w:bottom w:val="none" w:sz="0" w:space="0" w:color="auto"/>
        <w:right w:val="none" w:sz="0" w:space="0" w:color="auto"/>
      </w:divBdr>
    </w:div>
    <w:div w:id="847986227">
      <w:bodyDiv w:val="1"/>
      <w:marLeft w:val="0"/>
      <w:marRight w:val="0"/>
      <w:marTop w:val="0"/>
      <w:marBottom w:val="0"/>
      <w:divBdr>
        <w:top w:val="none" w:sz="0" w:space="0" w:color="auto"/>
        <w:left w:val="none" w:sz="0" w:space="0" w:color="auto"/>
        <w:bottom w:val="none" w:sz="0" w:space="0" w:color="auto"/>
        <w:right w:val="none" w:sz="0" w:space="0" w:color="auto"/>
      </w:divBdr>
    </w:div>
    <w:div w:id="886185322">
      <w:bodyDiv w:val="1"/>
      <w:marLeft w:val="0"/>
      <w:marRight w:val="0"/>
      <w:marTop w:val="0"/>
      <w:marBottom w:val="0"/>
      <w:divBdr>
        <w:top w:val="none" w:sz="0" w:space="0" w:color="auto"/>
        <w:left w:val="none" w:sz="0" w:space="0" w:color="auto"/>
        <w:bottom w:val="none" w:sz="0" w:space="0" w:color="auto"/>
        <w:right w:val="none" w:sz="0" w:space="0" w:color="auto"/>
      </w:divBdr>
    </w:div>
    <w:div w:id="916279977">
      <w:bodyDiv w:val="1"/>
      <w:marLeft w:val="0"/>
      <w:marRight w:val="0"/>
      <w:marTop w:val="0"/>
      <w:marBottom w:val="0"/>
      <w:divBdr>
        <w:top w:val="none" w:sz="0" w:space="0" w:color="auto"/>
        <w:left w:val="none" w:sz="0" w:space="0" w:color="auto"/>
        <w:bottom w:val="none" w:sz="0" w:space="0" w:color="auto"/>
        <w:right w:val="none" w:sz="0" w:space="0" w:color="auto"/>
      </w:divBdr>
    </w:div>
    <w:div w:id="955988440">
      <w:bodyDiv w:val="1"/>
      <w:marLeft w:val="0"/>
      <w:marRight w:val="0"/>
      <w:marTop w:val="0"/>
      <w:marBottom w:val="0"/>
      <w:divBdr>
        <w:top w:val="none" w:sz="0" w:space="0" w:color="auto"/>
        <w:left w:val="none" w:sz="0" w:space="0" w:color="auto"/>
        <w:bottom w:val="none" w:sz="0" w:space="0" w:color="auto"/>
        <w:right w:val="none" w:sz="0" w:space="0" w:color="auto"/>
      </w:divBdr>
    </w:div>
    <w:div w:id="969869073">
      <w:bodyDiv w:val="1"/>
      <w:marLeft w:val="0"/>
      <w:marRight w:val="0"/>
      <w:marTop w:val="0"/>
      <w:marBottom w:val="0"/>
      <w:divBdr>
        <w:top w:val="none" w:sz="0" w:space="0" w:color="auto"/>
        <w:left w:val="none" w:sz="0" w:space="0" w:color="auto"/>
        <w:bottom w:val="none" w:sz="0" w:space="0" w:color="auto"/>
        <w:right w:val="none" w:sz="0" w:space="0" w:color="auto"/>
      </w:divBdr>
    </w:div>
    <w:div w:id="975139418">
      <w:bodyDiv w:val="1"/>
      <w:marLeft w:val="0"/>
      <w:marRight w:val="0"/>
      <w:marTop w:val="0"/>
      <w:marBottom w:val="0"/>
      <w:divBdr>
        <w:top w:val="none" w:sz="0" w:space="0" w:color="auto"/>
        <w:left w:val="none" w:sz="0" w:space="0" w:color="auto"/>
        <w:bottom w:val="none" w:sz="0" w:space="0" w:color="auto"/>
        <w:right w:val="none" w:sz="0" w:space="0" w:color="auto"/>
      </w:divBdr>
    </w:div>
    <w:div w:id="991909448">
      <w:bodyDiv w:val="1"/>
      <w:marLeft w:val="0"/>
      <w:marRight w:val="0"/>
      <w:marTop w:val="0"/>
      <w:marBottom w:val="0"/>
      <w:divBdr>
        <w:top w:val="none" w:sz="0" w:space="0" w:color="auto"/>
        <w:left w:val="none" w:sz="0" w:space="0" w:color="auto"/>
        <w:bottom w:val="none" w:sz="0" w:space="0" w:color="auto"/>
        <w:right w:val="none" w:sz="0" w:space="0" w:color="auto"/>
      </w:divBdr>
      <w:divsChild>
        <w:div w:id="1597328487">
          <w:marLeft w:val="0"/>
          <w:marRight w:val="0"/>
          <w:marTop w:val="0"/>
          <w:marBottom w:val="0"/>
          <w:divBdr>
            <w:top w:val="none" w:sz="0" w:space="0" w:color="auto"/>
            <w:left w:val="none" w:sz="0" w:space="0" w:color="auto"/>
            <w:bottom w:val="none" w:sz="0" w:space="0" w:color="auto"/>
            <w:right w:val="none" w:sz="0" w:space="0" w:color="auto"/>
          </w:divBdr>
        </w:div>
      </w:divsChild>
    </w:div>
    <w:div w:id="1007900145">
      <w:bodyDiv w:val="1"/>
      <w:marLeft w:val="0"/>
      <w:marRight w:val="0"/>
      <w:marTop w:val="0"/>
      <w:marBottom w:val="0"/>
      <w:divBdr>
        <w:top w:val="none" w:sz="0" w:space="0" w:color="auto"/>
        <w:left w:val="none" w:sz="0" w:space="0" w:color="auto"/>
        <w:bottom w:val="none" w:sz="0" w:space="0" w:color="auto"/>
        <w:right w:val="none" w:sz="0" w:space="0" w:color="auto"/>
      </w:divBdr>
    </w:div>
    <w:div w:id="1036810970">
      <w:bodyDiv w:val="1"/>
      <w:marLeft w:val="0"/>
      <w:marRight w:val="0"/>
      <w:marTop w:val="0"/>
      <w:marBottom w:val="0"/>
      <w:divBdr>
        <w:top w:val="none" w:sz="0" w:space="0" w:color="auto"/>
        <w:left w:val="none" w:sz="0" w:space="0" w:color="auto"/>
        <w:bottom w:val="none" w:sz="0" w:space="0" w:color="auto"/>
        <w:right w:val="none" w:sz="0" w:space="0" w:color="auto"/>
      </w:divBdr>
    </w:div>
    <w:div w:id="1038355507">
      <w:bodyDiv w:val="1"/>
      <w:marLeft w:val="0"/>
      <w:marRight w:val="0"/>
      <w:marTop w:val="0"/>
      <w:marBottom w:val="0"/>
      <w:divBdr>
        <w:top w:val="none" w:sz="0" w:space="0" w:color="auto"/>
        <w:left w:val="none" w:sz="0" w:space="0" w:color="auto"/>
        <w:bottom w:val="none" w:sz="0" w:space="0" w:color="auto"/>
        <w:right w:val="none" w:sz="0" w:space="0" w:color="auto"/>
      </w:divBdr>
    </w:div>
    <w:div w:id="1088114849">
      <w:bodyDiv w:val="1"/>
      <w:marLeft w:val="0"/>
      <w:marRight w:val="0"/>
      <w:marTop w:val="0"/>
      <w:marBottom w:val="0"/>
      <w:divBdr>
        <w:top w:val="none" w:sz="0" w:space="0" w:color="auto"/>
        <w:left w:val="none" w:sz="0" w:space="0" w:color="auto"/>
        <w:bottom w:val="none" w:sz="0" w:space="0" w:color="auto"/>
        <w:right w:val="none" w:sz="0" w:space="0" w:color="auto"/>
      </w:divBdr>
    </w:div>
    <w:div w:id="1092169823">
      <w:bodyDiv w:val="1"/>
      <w:marLeft w:val="0"/>
      <w:marRight w:val="0"/>
      <w:marTop w:val="0"/>
      <w:marBottom w:val="0"/>
      <w:divBdr>
        <w:top w:val="none" w:sz="0" w:space="0" w:color="auto"/>
        <w:left w:val="none" w:sz="0" w:space="0" w:color="auto"/>
        <w:bottom w:val="none" w:sz="0" w:space="0" w:color="auto"/>
        <w:right w:val="none" w:sz="0" w:space="0" w:color="auto"/>
      </w:divBdr>
    </w:div>
    <w:div w:id="1107626231">
      <w:bodyDiv w:val="1"/>
      <w:marLeft w:val="0"/>
      <w:marRight w:val="0"/>
      <w:marTop w:val="0"/>
      <w:marBottom w:val="0"/>
      <w:divBdr>
        <w:top w:val="none" w:sz="0" w:space="0" w:color="auto"/>
        <w:left w:val="none" w:sz="0" w:space="0" w:color="auto"/>
        <w:bottom w:val="none" w:sz="0" w:space="0" w:color="auto"/>
        <w:right w:val="none" w:sz="0" w:space="0" w:color="auto"/>
      </w:divBdr>
    </w:div>
    <w:div w:id="1117212756">
      <w:bodyDiv w:val="1"/>
      <w:marLeft w:val="0"/>
      <w:marRight w:val="0"/>
      <w:marTop w:val="0"/>
      <w:marBottom w:val="0"/>
      <w:divBdr>
        <w:top w:val="none" w:sz="0" w:space="0" w:color="auto"/>
        <w:left w:val="none" w:sz="0" w:space="0" w:color="auto"/>
        <w:bottom w:val="none" w:sz="0" w:space="0" w:color="auto"/>
        <w:right w:val="none" w:sz="0" w:space="0" w:color="auto"/>
      </w:divBdr>
    </w:div>
    <w:div w:id="1183283674">
      <w:bodyDiv w:val="1"/>
      <w:marLeft w:val="0"/>
      <w:marRight w:val="0"/>
      <w:marTop w:val="0"/>
      <w:marBottom w:val="0"/>
      <w:divBdr>
        <w:top w:val="none" w:sz="0" w:space="0" w:color="auto"/>
        <w:left w:val="none" w:sz="0" w:space="0" w:color="auto"/>
        <w:bottom w:val="none" w:sz="0" w:space="0" w:color="auto"/>
        <w:right w:val="none" w:sz="0" w:space="0" w:color="auto"/>
      </w:divBdr>
    </w:div>
    <w:div w:id="1205949642">
      <w:bodyDiv w:val="1"/>
      <w:marLeft w:val="0"/>
      <w:marRight w:val="0"/>
      <w:marTop w:val="0"/>
      <w:marBottom w:val="0"/>
      <w:divBdr>
        <w:top w:val="none" w:sz="0" w:space="0" w:color="auto"/>
        <w:left w:val="none" w:sz="0" w:space="0" w:color="auto"/>
        <w:bottom w:val="none" w:sz="0" w:space="0" w:color="auto"/>
        <w:right w:val="none" w:sz="0" w:space="0" w:color="auto"/>
      </w:divBdr>
    </w:div>
    <w:div w:id="1248274711">
      <w:bodyDiv w:val="1"/>
      <w:marLeft w:val="0"/>
      <w:marRight w:val="0"/>
      <w:marTop w:val="0"/>
      <w:marBottom w:val="0"/>
      <w:divBdr>
        <w:top w:val="none" w:sz="0" w:space="0" w:color="auto"/>
        <w:left w:val="none" w:sz="0" w:space="0" w:color="auto"/>
        <w:bottom w:val="none" w:sz="0" w:space="0" w:color="auto"/>
        <w:right w:val="none" w:sz="0" w:space="0" w:color="auto"/>
      </w:divBdr>
      <w:divsChild>
        <w:div w:id="212431024">
          <w:marLeft w:val="0"/>
          <w:marRight w:val="0"/>
          <w:marTop w:val="0"/>
          <w:marBottom w:val="0"/>
          <w:divBdr>
            <w:top w:val="none" w:sz="0" w:space="0" w:color="auto"/>
            <w:left w:val="none" w:sz="0" w:space="0" w:color="auto"/>
            <w:bottom w:val="none" w:sz="0" w:space="0" w:color="auto"/>
            <w:right w:val="none" w:sz="0" w:space="0" w:color="auto"/>
          </w:divBdr>
        </w:div>
      </w:divsChild>
    </w:div>
    <w:div w:id="1298609224">
      <w:bodyDiv w:val="1"/>
      <w:marLeft w:val="0"/>
      <w:marRight w:val="0"/>
      <w:marTop w:val="0"/>
      <w:marBottom w:val="0"/>
      <w:divBdr>
        <w:top w:val="none" w:sz="0" w:space="0" w:color="auto"/>
        <w:left w:val="none" w:sz="0" w:space="0" w:color="auto"/>
        <w:bottom w:val="none" w:sz="0" w:space="0" w:color="auto"/>
        <w:right w:val="none" w:sz="0" w:space="0" w:color="auto"/>
      </w:divBdr>
    </w:div>
    <w:div w:id="1313102137">
      <w:bodyDiv w:val="1"/>
      <w:marLeft w:val="0"/>
      <w:marRight w:val="0"/>
      <w:marTop w:val="0"/>
      <w:marBottom w:val="0"/>
      <w:divBdr>
        <w:top w:val="none" w:sz="0" w:space="0" w:color="auto"/>
        <w:left w:val="none" w:sz="0" w:space="0" w:color="auto"/>
        <w:bottom w:val="none" w:sz="0" w:space="0" w:color="auto"/>
        <w:right w:val="none" w:sz="0" w:space="0" w:color="auto"/>
      </w:divBdr>
      <w:divsChild>
        <w:div w:id="675809493">
          <w:marLeft w:val="0"/>
          <w:marRight w:val="0"/>
          <w:marTop w:val="0"/>
          <w:marBottom w:val="0"/>
          <w:divBdr>
            <w:top w:val="none" w:sz="0" w:space="0" w:color="auto"/>
            <w:left w:val="none" w:sz="0" w:space="0" w:color="auto"/>
            <w:bottom w:val="none" w:sz="0" w:space="0" w:color="auto"/>
            <w:right w:val="none" w:sz="0" w:space="0" w:color="auto"/>
          </w:divBdr>
        </w:div>
      </w:divsChild>
    </w:div>
    <w:div w:id="1336692736">
      <w:bodyDiv w:val="1"/>
      <w:marLeft w:val="0"/>
      <w:marRight w:val="0"/>
      <w:marTop w:val="0"/>
      <w:marBottom w:val="0"/>
      <w:divBdr>
        <w:top w:val="none" w:sz="0" w:space="0" w:color="auto"/>
        <w:left w:val="none" w:sz="0" w:space="0" w:color="auto"/>
        <w:bottom w:val="none" w:sz="0" w:space="0" w:color="auto"/>
        <w:right w:val="none" w:sz="0" w:space="0" w:color="auto"/>
      </w:divBdr>
    </w:div>
    <w:div w:id="1341813423">
      <w:bodyDiv w:val="1"/>
      <w:marLeft w:val="0"/>
      <w:marRight w:val="0"/>
      <w:marTop w:val="0"/>
      <w:marBottom w:val="0"/>
      <w:divBdr>
        <w:top w:val="none" w:sz="0" w:space="0" w:color="auto"/>
        <w:left w:val="none" w:sz="0" w:space="0" w:color="auto"/>
        <w:bottom w:val="none" w:sz="0" w:space="0" w:color="auto"/>
        <w:right w:val="none" w:sz="0" w:space="0" w:color="auto"/>
      </w:divBdr>
    </w:div>
    <w:div w:id="1344088636">
      <w:bodyDiv w:val="1"/>
      <w:marLeft w:val="0"/>
      <w:marRight w:val="0"/>
      <w:marTop w:val="0"/>
      <w:marBottom w:val="0"/>
      <w:divBdr>
        <w:top w:val="none" w:sz="0" w:space="0" w:color="auto"/>
        <w:left w:val="none" w:sz="0" w:space="0" w:color="auto"/>
        <w:bottom w:val="none" w:sz="0" w:space="0" w:color="auto"/>
        <w:right w:val="none" w:sz="0" w:space="0" w:color="auto"/>
      </w:divBdr>
    </w:div>
    <w:div w:id="1387291203">
      <w:bodyDiv w:val="1"/>
      <w:marLeft w:val="0"/>
      <w:marRight w:val="0"/>
      <w:marTop w:val="0"/>
      <w:marBottom w:val="0"/>
      <w:divBdr>
        <w:top w:val="none" w:sz="0" w:space="0" w:color="auto"/>
        <w:left w:val="none" w:sz="0" w:space="0" w:color="auto"/>
        <w:bottom w:val="none" w:sz="0" w:space="0" w:color="auto"/>
        <w:right w:val="none" w:sz="0" w:space="0" w:color="auto"/>
      </w:divBdr>
    </w:div>
    <w:div w:id="1410424384">
      <w:bodyDiv w:val="1"/>
      <w:marLeft w:val="0"/>
      <w:marRight w:val="0"/>
      <w:marTop w:val="0"/>
      <w:marBottom w:val="0"/>
      <w:divBdr>
        <w:top w:val="none" w:sz="0" w:space="0" w:color="auto"/>
        <w:left w:val="none" w:sz="0" w:space="0" w:color="auto"/>
        <w:bottom w:val="none" w:sz="0" w:space="0" w:color="auto"/>
        <w:right w:val="none" w:sz="0" w:space="0" w:color="auto"/>
      </w:divBdr>
    </w:div>
    <w:div w:id="1413506455">
      <w:bodyDiv w:val="1"/>
      <w:marLeft w:val="0"/>
      <w:marRight w:val="0"/>
      <w:marTop w:val="0"/>
      <w:marBottom w:val="0"/>
      <w:divBdr>
        <w:top w:val="none" w:sz="0" w:space="0" w:color="auto"/>
        <w:left w:val="none" w:sz="0" w:space="0" w:color="auto"/>
        <w:bottom w:val="none" w:sz="0" w:space="0" w:color="auto"/>
        <w:right w:val="none" w:sz="0" w:space="0" w:color="auto"/>
      </w:divBdr>
    </w:div>
    <w:div w:id="1428428423">
      <w:bodyDiv w:val="1"/>
      <w:marLeft w:val="0"/>
      <w:marRight w:val="0"/>
      <w:marTop w:val="0"/>
      <w:marBottom w:val="0"/>
      <w:divBdr>
        <w:top w:val="none" w:sz="0" w:space="0" w:color="auto"/>
        <w:left w:val="none" w:sz="0" w:space="0" w:color="auto"/>
        <w:bottom w:val="none" w:sz="0" w:space="0" w:color="auto"/>
        <w:right w:val="none" w:sz="0" w:space="0" w:color="auto"/>
      </w:divBdr>
    </w:div>
    <w:div w:id="1467240941">
      <w:bodyDiv w:val="1"/>
      <w:marLeft w:val="0"/>
      <w:marRight w:val="0"/>
      <w:marTop w:val="0"/>
      <w:marBottom w:val="0"/>
      <w:divBdr>
        <w:top w:val="none" w:sz="0" w:space="0" w:color="auto"/>
        <w:left w:val="none" w:sz="0" w:space="0" w:color="auto"/>
        <w:bottom w:val="none" w:sz="0" w:space="0" w:color="auto"/>
        <w:right w:val="none" w:sz="0" w:space="0" w:color="auto"/>
      </w:divBdr>
    </w:div>
    <w:div w:id="1492600776">
      <w:bodyDiv w:val="1"/>
      <w:marLeft w:val="0"/>
      <w:marRight w:val="0"/>
      <w:marTop w:val="0"/>
      <w:marBottom w:val="0"/>
      <w:divBdr>
        <w:top w:val="none" w:sz="0" w:space="0" w:color="auto"/>
        <w:left w:val="none" w:sz="0" w:space="0" w:color="auto"/>
        <w:bottom w:val="none" w:sz="0" w:space="0" w:color="auto"/>
        <w:right w:val="none" w:sz="0" w:space="0" w:color="auto"/>
      </w:divBdr>
    </w:div>
    <w:div w:id="1494447763">
      <w:bodyDiv w:val="1"/>
      <w:marLeft w:val="0"/>
      <w:marRight w:val="0"/>
      <w:marTop w:val="0"/>
      <w:marBottom w:val="0"/>
      <w:divBdr>
        <w:top w:val="none" w:sz="0" w:space="0" w:color="auto"/>
        <w:left w:val="none" w:sz="0" w:space="0" w:color="auto"/>
        <w:bottom w:val="none" w:sz="0" w:space="0" w:color="auto"/>
        <w:right w:val="none" w:sz="0" w:space="0" w:color="auto"/>
      </w:divBdr>
    </w:div>
    <w:div w:id="1503352392">
      <w:bodyDiv w:val="1"/>
      <w:marLeft w:val="0"/>
      <w:marRight w:val="0"/>
      <w:marTop w:val="0"/>
      <w:marBottom w:val="0"/>
      <w:divBdr>
        <w:top w:val="none" w:sz="0" w:space="0" w:color="auto"/>
        <w:left w:val="none" w:sz="0" w:space="0" w:color="auto"/>
        <w:bottom w:val="none" w:sz="0" w:space="0" w:color="auto"/>
        <w:right w:val="none" w:sz="0" w:space="0" w:color="auto"/>
      </w:divBdr>
    </w:div>
    <w:div w:id="1592199839">
      <w:bodyDiv w:val="1"/>
      <w:marLeft w:val="0"/>
      <w:marRight w:val="0"/>
      <w:marTop w:val="0"/>
      <w:marBottom w:val="0"/>
      <w:divBdr>
        <w:top w:val="none" w:sz="0" w:space="0" w:color="auto"/>
        <w:left w:val="none" w:sz="0" w:space="0" w:color="auto"/>
        <w:bottom w:val="none" w:sz="0" w:space="0" w:color="auto"/>
        <w:right w:val="none" w:sz="0" w:space="0" w:color="auto"/>
      </w:divBdr>
    </w:div>
    <w:div w:id="1621375675">
      <w:bodyDiv w:val="1"/>
      <w:marLeft w:val="0"/>
      <w:marRight w:val="0"/>
      <w:marTop w:val="0"/>
      <w:marBottom w:val="0"/>
      <w:divBdr>
        <w:top w:val="none" w:sz="0" w:space="0" w:color="auto"/>
        <w:left w:val="none" w:sz="0" w:space="0" w:color="auto"/>
        <w:bottom w:val="none" w:sz="0" w:space="0" w:color="auto"/>
        <w:right w:val="none" w:sz="0" w:space="0" w:color="auto"/>
      </w:divBdr>
    </w:div>
    <w:div w:id="1641374947">
      <w:bodyDiv w:val="1"/>
      <w:marLeft w:val="0"/>
      <w:marRight w:val="0"/>
      <w:marTop w:val="0"/>
      <w:marBottom w:val="0"/>
      <w:divBdr>
        <w:top w:val="none" w:sz="0" w:space="0" w:color="auto"/>
        <w:left w:val="none" w:sz="0" w:space="0" w:color="auto"/>
        <w:bottom w:val="none" w:sz="0" w:space="0" w:color="auto"/>
        <w:right w:val="none" w:sz="0" w:space="0" w:color="auto"/>
      </w:divBdr>
    </w:div>
    <w:div w:id="1646545625">
      <w:bodyDiv w:val="1"/>
      <w:marLeft w:val="0"/>
      <w:marRight w:val="0"/>
      <w:marTop w:val="0"/>
      <w:marBottom w:val="0"/>
      <w:divBdr>
        <w:top w:val="none" w:sz="0" w:space="0" w:color="auto"/>
        <w:left w:val="none" w:sz="0" w:space="0" w:color="auto"/>
        <w:bottom w:val="none" w:sz="0" w:space="0" w:color="auto"/>
        <w:right w:val="none" w:sz="0" w:space="0" w:color="auto"/>
      </w:divBdr>
    </w:div>
    <w:div w:id="1684240438">
      <w:bodyDiv w:val="1"/>
      <w:marLeft w:val="0"/>
      <w:marRight w:val="0"/>
      <w:marTop w:val="0"/>
      <w:marBottom w:val="0"/>
      <w:divBdr>
        <w:top w:val="none" w:sz="0" w:space="0" w:color="auto"/>
        <w:left w:val="none" w:sz="0" w:space="0" w:color="auto"/>
        <w:bottom w:val="none" w:sz="0" w:space="0" w:color="auto"/>
        <w:right w:val="none" w:sz="0" w:space="0" w:color="auto"/>
      </w:divBdr>
    </w:div>
    <w:div w:id="1740054502">
      <w:bodyDiv w:val="1"/>
      <w:marLeft w:val="0"/>
      <w:marRight w:val="0"/>
      <w:marTop w:val="0"/>
      <w:marBottom w:val="0"/>
      <w:divBdr>
        <w:top w:val="none" w:sz="0" w:space="0" w:color="auto"/>
        <w:left w:val="none" w:sz="0" w:space="0" w:color="auto"/>
        <w:bottom w:val="none" w:sz="0" w:space="0" w:color="auto"/>
        <w:right w:val="none" w:sz="0" w:space="0" w:color="auto"/>
      </w:divBdr>
    </w:div>
    <w:div w:id="1741243578">
      <w:bodyDiv w:val="1"/>
      <w:marLeft w:val="0"/>
      <w:marRight w:val="0"/>
      <w:marTop w:val="0"/>
      <w:marBottom w:val="0"/>
      <w:divBdr>
        <w:top w:val="none" w:sz="0" w:space="0" w:color="auto"/>
        <w:left w:val="none" w:sz="0" w:space="0" w:color="auto"/>
        <w:bottom w:val="none" w:sz="0" w:space="0" w:color="auto"/>
        <w:right w:val="none" w:sz="0" w:space="0" w:color="auto"/>
      </w:divBdr>
    </w:div>
    <w:div w:id="1777364997">
      <w:bodyDiv w:val="1"/>
      <w:marLeft w:val="0"/>
      <w:marRight w:val="0"/>
      <w:marTop w:val="0"/>
      <w:marBottom w:val="0"/>
      <w:divBdr>
        <w:top w:val="none" w:sz="0" w:space="0" w:color="auto"/>
        <w:left w:val="none" w:sz="0" w:space="0" w:color="auto"/>
        <w:bottom w:val="none" w:sz="0" w:space="0" w:color="auto"/>
        <w:right w:val="none" w:sz="0" w:space="0" w:color="auto"/>
      </w:divBdr>
    </w:div>
    <w:div w:id="1780953276">
      <w:bodyDiv w:val="1"/>
      <w:marLeft w:val="0"/>
      <w:marRight w:val="0"/>
      <w:marTop w:val="0"/>
      <w:marBottom w:val="0"/>
      <w:divBdr>
        <w:top w:val="none" w:sz="0" w:space="0" w:color="auto"/>
        <w:left w:val="none" w:sz="0" w:space="0" w:color="auto"/>
        <w:bottom w:val="none" w:sz="0" w:space="0" w:color="auto"/>
        <w:right w:val="none" w:sz="0" w:space="0" w:color="auto"/>
      </w:divBdr>
    </w:div>
    <w:div w:id="1795100982">
      <w:bodyDiv w:val="1"/>
      <w:marLeft w:val="0"/>
      <w:marRight w:val="0"/>
      <w:marTop w:val="0"/>
      <w:marBottom w:val="0"/>
      <w:divBdr>
        <w:top w:val="none" w:sz="0" w:space="0" w:color="auto"/>
        <w:left w:val="none" w:sz="0" w:space="0" w:color="auto"/>
        <w:bottom w:val="none" w:sz="0" w:space="0" w:color="auto"/>
        <w:right w:val="none" w:sz="0" w:space="0" w:color="auto"/>
      </w:divBdr>
    </w:div>
    <w:div w:id="1795177332">
      <w:bodyDiv w:val="1"/>
      <w:marLeft w:val="0"/>
      <w:marRight w:val="0"/>
      <w:marTop w:val="0"/>
      <w:marBottom w:val="0"/>
      <w:divBdr>
        <w:top w:val="none" w:sz="0" w:space="0" w:color="auto"/>
        <w:left w:val="none" w:sz="0" w:space="0" w:color="auto"/>
        <w:bottom w:val="none" w:sz="0" w:space="0" w:color="auto"/>
        <w:right w:val="none" w:sz="0" w:space="0" w:color="auto"/>
      </w:divBdr>
    </w:div>
    <w:div w:id="1807354633">
      <w:bodyDiv w:val="1"/>
      <w:marLeft w:val="0"/>
      <w:marRight w:val="0"/>
      <w:marTop w:val="0"/>
      <w:marBottom w:val="0"/>
      <w:divBdr>
        <w:top w:val="none" w:sz="0" w:space="0" w:color="auto"/>
        <w:left w:val="none" w:sz="0" w:space="0" w:color="auto"/>
        <w:bottom w:val="none" w:sz="0" w:space="0" w:color="auto"/>
        <w:right w:val="none" w:sz="0" w:space="0" w:color="auto"/>
      </w:divBdr>
    </w:div>
    <w:div w:id="1832483145">
      <w:bodyDiv w:val="1"/>
      <w:marLeft w:val="0"/>
      <w:marRight w:val="0"/>
      <w:marTop w:val="0"/>
      <w:marBottom w:val="0"/>
      <w:divBdr>
        <w:top w:val="none" w:sz="0" w:space="0" w:color="auto"/>
        <w:left w:val="none" w:sz="0" w:space="0" w:color="auto"/>
        <w:bottom w:val="none" w:sz="0" w:space="0" w:color="auto"/>
        <w:right w:val="none" w:sz="0" w:space="0" w:color="auto"/>
      </w:divBdr>
    </w:div>
    <w:div w:id="1841698027">
      <w:bodyDiv w:val="1"/>
      <w:marLeft w:val="0"/>
      <w:marRight w:val="0"/>
      <w:marTop w:val="0"/>
      <w:marBottom w:val="0"/>
      <w:divBdr>
        <w:top w:val="none" w:sz="0" w:space="0" w:color="auto"/>
        <w:left w:val="none" w:sz="0" w:space="0" w:color="auto"/>
        <w:bottom w:val="none" w:sz="0" w:space="0" w:color="auto"/>
        <w:right w:val="none" w:sz="0" w:space="0" w:color="auto"/>
      </w:divBdr>
    </w:div>
    <w:div w:id="1875191361">
      <w:bodyDiv w:val="1"/>
      <w:marLeft w:val="0"/>
      <w:marRight w:val="0"/>
      <w:marTop w:val="0"/>
      <w:marBottom w:val="0"/>
      <w:divBdr>
        <w:top w:val="none" w:sz="0" w:space="0" w:color="auto"/>
        <w:left w:val="none" w:sz="0" w:space="0" w:color="auto"/>
        <w:bottom w:val="none" w:sz="0" w:space="0" w:color="auto"/>
        <w:right w:val="none" w:sz="0" w:space="0" w:color="auto"/>
      </w:divBdr>
    </w:div>
    <w:div w:id="1905753134">
      <w:bodyDiv w:val="1"/>
      <w:marLeft w:val="0"/>
      <w:marRight w:val="0"/>
      <w:marTop w:val="0"/>
      <w:marBottom w:val="0"/>
      <w:divBdr>
        <w:top w:val="none" w:sz="0" w:space="0" w:color="auto"/>
        <w:left w:val="none" w:sz="0" w:space="0" w:color="auto"/>
        <w:bottom w:val="none" w:sz="0" w:space="0" w:color="auto"/>
        <w:right w:val="none" w:sz="0" w:space="0" w:color="auto"/>
      </w:divBdr>
    </w:div>
    <w:div w:id="1912423561">
      <w:bodyDiv w:val="1"/>
      <w:marLeft w:val="0"/>
      <w:marRight w:val="0"/>
      <w:marTop w:val="0"/>
      <w:marBottom w:val="0"/>
      <w:divBdr>
        <w:top w:val="none" w:sz="0" w:space="0" w:color="auto"/>
        <w:left w:val="none" w:sz="0" w:space="0" w:color="auto"/>
        <w:bottom w:val="none" w:sz="0" w:space="0" w:color="auto"/>
        <w:right w:val="none" w:sz="0" w:space="0" w:color="auto"/>
      </w:divBdr>
    </w:div>
    <w:div w:id="1941791462">
      <w:bodyDiv w:val="1"/>
      <w:marLeft w:val="0"/>
      <w:marRight w:val="0"/>
      <w:marTop w:val="0"/>
      <w:marBottom w:val="0"/>
      <w:divBdr>
        <w:top w:val="none" w:sz="0" w:space="0" w:color="auto"/>
        <w:left w:val="none" w:sz="0" w:space="0" w:color="auto"/>
        <w:bottom w:val="none" w:sz="0" w:space="0" w:color="auto"/>
        <w:right w:val="none" w:sz="0" w:space="0" w:color="auto"/>
      </w:divBdr>
    </w:div>
    <w:div w:id="2052998990">
      <w:bodyDiv w:val="1"/>
      <w:marLeft w:val="0"/>
      <w:marRight w:val="0"/>
      <w:marTop w:val="0"/>
      <w:marBottom w:val="0"/>
      <w:divBdr>
        <w:top w:val="none" w:sz="0" w:space="0" w:color="auto"/>
        <w:left w:val="none" w:sz="0" w:space="0" w:color="auto"/>
        <w:bottom w:val="none" w:sz="0" w:space="0" w:color="auto"/>
        <w:right w:val="none" w:sz="0" w:space="0" w:color="auto"/>
      </w:divBdr>
    </w:div>
    <w:div w:id="2063558705">
      <w:bodyDiv w:val="1"/>
      <w:marLeft w:val="0"/>
      <w:marRight w:val="0"/>
      <w:marTop w:val="0"/>
      <w:marBottom w:val="0"/>
      <w:divBdr>
        <w:top w:val="none" w:sz="0" w:space="0" w:color="auto"/>
        <w:left w:val="none" w:sz="0" w:space="0" w:color="auto"/>
        <w:bottom w:val="none" w:sz="0" w:space="0" w:color="auto"/>
        <w:right w:val="none" w:sz="0" w:space="0" w:color="auto"/>
      </w:divBdr>
    </w:div>
    <w:div w:id="2085569070">
      <w:bodyDiv w:val="1"/>
      <w:marLeft w:val="0"/>
      <w:marRight w:val="0"/>
      <w:marTop w:val="0"/>
      <w:marBottom w:val="0"/>
      <w:divBdr>
        <w:top w:val="none" w:sz="0" w:space="0" w:color="auto"/>
        <w:left w:val="none" w:sz="0" w:space="0" w:color="auto"/>
        <w:bottom w:val="none" w:sz="0" w:space="0" w:color="auto"/>
        <w:right w:val="none" w:sz="0" w:space="0" w:color="auto"/>
      </w:divBdr>
    </w:div>
    <w:div w:id="2092848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xilinx.com/products/intellectual-property/axi.html" TargetMode="External"/><Relationship Id="rId21" Type="http://schemas.openxmlformats.org/officeDocument/2006/relationships/image" Target="media/image6.png"/><Relationship Id="rId42" Type="http://schemas.openxmlformats.org/officeDocument/2006/relationships/hyperlink" Target="https://cdn-shop.adafruit.com/datasheets/SSD1306.pdf?_ga=2.261924301.1924887543.1667439250-829788110.1643500797" TargetMode="External"/><Relationship Id="rId47" Type="http://schemas.openxmlformats.org/officeDocument/2006/relationships/image" Target="media/image21.png"/><Relationship Id="rId63" Type="http://schemas.openxmlformats.org/officeDocument/2006/relationships/image" Target="media/image36.jpeg"/><Relationship Id="rId68" Type="http://schemas.openxmlformats.org/officeDocument/2006/relationships/image" Target="media/image41.png"/><Relationship Id="rId84" Type="http://schemas.microsoft.com/office/2011/relationships/people" Target="people.xml"/><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hyperlink" Target="https://digilent.com/shop/pmod-tc1-k-type-thermocouple-module-with-wire/"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jpeg"/><Relationship Id="rId79" Type="http://schemas.openxmlformats.org/officeDocument/2006/relationships/image" Target="media/image52.jpeg"/><Relationship Id="rId5" Type="http://schemas.openxmlformats.org/officeDocument/2006/relationships/webSettings" Target="webSettings.xml"/><Relationship Id="rId19" Type="http://schemas.openxmlformats.org/officeDocument/2006/relationships/hyperlink" Target="https://www.xilinx.com/products/silicon-devices/soc/zynq-7000.html" TargetMode="External"/><Relationship Id="rId14" Type="http://schemas.openxmlformats.org/officeDocument/2006/relationships/hyperlink" Target="https://digilent.com/shop/pmod-tmp3-digital-temperature-sensor/"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ww1.microchip.com/downloads/aemDocuments/documents/OTH/ProductDocuments/DataSheets/21935D.pdf" TargetMode="External"/><Relationship Id="rId43" Type="http://schemas.openxmlformats.org/officeDocument/2006/relationships/hyperlink" Target="https://digilent.com/reference/pmod/pmodoled/start" TargetMode="External"/><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7.jpeg"/><Relationship Id="rId69" Type="http://schemas.openxmlformats.org/officeDocument/2006/relationships/image" Target="media/image42.jpeg"/><Relationship Id="rId77"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24.png"/><Relationship Id="rId72" Type="http://schemas.openxmlformats.org/officeDocument/2006/relationships/image" Target="media/image45.jpeg"/><Relationship Id="rId80" Type="http://schemas.openxmlformats.org/officeDocument/2006/relationships/hyperlink" Target="https://github.com/CSUN-Masters-Project/Zybo-Z720"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iki.seeedstudio.com/Grove-GSR_Sensor/"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s://datasheets.maximintegrated.com/en/ds/MAX31855.pdf" TargetMode="External"/><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www.xilinx.com/products/silicon-devices/fpga/what-is-an-fpga.html" TargetMode="Externa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gilent.com/shop/pmod-tc1-k-type-thermocouple-module-with-wire/" TargetMode="External"/><Relationship Id="rId23" Type="http://schemas.openxmlformats.org/officeDocument/2006/relationships/image" Target="media/image8.png"/><Relationship Id="rId28" Type="http://schemas.openxmlformats.org/officeDocument/2006/relationships/hyperlink" Target="https://digilent.com/reference/pmod/pmodad2/start" TargetMode="External"/><Relationship Id="rId36" Type="http://schemas.openxmlformats.org/officeDocument/2006/relationships/image" Target="media/image15.png"/><Relationship Id="rId49" Type="http://schemas.openxmlformats.org/officeDocument/2006/relationships/hyperlink" Target="https://github.com/Digilent/vivado-library/tree/master/ip/Pmods" TargetMode="External"/><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hyperlink" Target="https://www.ti.com/lit/an/slva704/slva704.pdf?ts=1669640398240&amp;ref_url=https%253A%252F%252Fwww.google.com%252F"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jpeg"/><Relationship Id="rId73" Type="http://schemas.openxmlformats.org/officeDocument/2006/relationships/image" Target="media/image46.jpeg"/><Relationship Id="rId78" Type="http://schemas.openxmlformats.org/officeDocument/2006/relationships/image" Target="media/image51.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sparkfun.com/products/11574" TargetMode="External"/><Relationship Id="rId13" Type="http://schemas.openxmlformats.org/officeDocument/2006/relationships/image" Target="media/image3.png"/><Relationship Id="rId18" Type="http://schemas.openxmlformats.org/officeDocument/2006/relationships/hyperlink" Target="https://digilent.com/reference/pmod/pmodoled/start" TargetMode="External"/><Relationship Id="rId39" Type="http://schemas.openxmlformats.org/officeDocument/2006/relationships/hyperlink" Target="https://www.analog.com/en/analog-dialogue/articles/introduction-to-spi-interface.html" TargetMode="External"/><Relationship Id="rId34" Type="http://schemas.openxmlformats.org/officeDocument/2006/relationships/hyperlink" Target="https://digilent.com/shop/pmod-tmp3-digital-temperature-sensor/"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https://www.analog.com/media/en/technical-documentation/data-sheets/AD7991_7995_7999.pdf?_ga=2.94889308.1924887543.1667439250-829788110.1643500797" TargetMode="External"/><Relationship Id="rId24" Type="http://schemas.openxmlformats.org/officeDocument/2006/relationships/image" Target="media/image9.png"/><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39.jpeg"/><Relationship Id="rId61" Type="http://schemas.openxmlformats.org/officeDocument/2006/relationships/image" Target="media/image34.png"/><Relationship Id="rId82" Type="http://schemas.openxmlformats.org/officeDocument/2006/relationships/footer" Target="footer3.xml"/></Relationships>
</file>

<file path=word/_rels/endnotes.xml.rels><?xml version="1.0" encoding="UTF-8" standalone="yes"?>
<Relationships xmlns="http://schemas.openxmlformats.org/package/2006/relationships"><Relationship Id="rId13" Type="http://schemas.openxmlformats.org/officeDocument/2006/relationships/hyperlink" Target="https://vdocument.in/cortex-a9-technical-reference-manual.html" TargetMode="External"/><Relationship Id="rId18" Type="http://schemas.openxmlformats.org/officeDocument/2006/relationships/hyperlink" Target="https://docs.xilinx.com/r/en-US/ug480_7Series_XADC/XADC-Overview" TargetMode="External"/><Relationship Id="rId26" Type="http://schemas.openxmlformats.org/officeDocument/2006/relationships/hyperlink" Target="https://digilent.com/shop/pmod-tc1-k-type-thermocouple-module-with-wire/" TargetMode="External"/><Relationship Id="rId39" Type="http://schemas.openxmlformats.org/officeDocument/2006/relationships/hyperlink" Target="http://www.differencebetween.net/technology/difference-between-fft-and-dft/" TargetMode="External"/><Relationship Id="rId21" Type="http://schemas.openxmlformats.org/officeDocument/2006/relationships/hyperlink" Target="https://www.analog.com/en/products/ad7991.html" TargetMode="External"/><Relationship Id="rId34" Type="http://schemas.openxmlformats.org/officeDocument/2006/relationships/hyperlink" Target="https://github.com/Digilent/vivado-library" TargetMode="External"/><Relationship Id="rId42" Type="http://schemas.openxmlformats.org/officeDocument/2006/relationships/hyperlink" Target="https://neulog.com/gsr/" TargetMode="External"/><Relationship Id="rId7" Type="http://schemas.openxmlformats.org/officeDocument/2006/relationships/hyperlink" Target="https://www.xilinx.com/products/silicon-devices/soc/zynq-7000.html" TargetMode="External"/><Relationship Id="rId2" Type="http://schemas.openxmlformats.org/officeDocument/2006/relationships/hyperlink" Target="https://www.mouser.com/catalog/specsheets/Seeed_101020052.pdf" TargetMode="External"/><Relationship Id="rId16" Type="http://schemas.openxmlformats.org/officeDocument/2006/relationships/hyperlink" Target="https://support.xilinx.com/s/article/1053914?language=en_US" TargetMode="External"/><Relationship Id="rId20" Type="http://schemas.openxmlformats.org/officeDocument/2006/relationships/hyperlink" Target="https://digilent.com/reference/_media/reference/pmod/pmodad2/pmodad2_rm.pdf" TargetMode="External"/><Relationship Id="rId29" Type="http://schemas.openxmlformats.org/officeDocument/2006/relationships/hyperlink" Target="https://www.analog.com/en/analog-dialogue/articles/introduction-to-spi-interface.html" TargetMode="External"/><Relationship Id="rId41" Type="http://schemas.openxmlformats.org/officeDocument/2006/relationships/hyperlink" Target="https://support.apple.com/kb/SP808?&amp;locale=en_US" TargetMode="External"/><Relationship Id="rId1" Type="http://schemas.openxmlformats.org/officeDocument/2006/relationships/hyperlink" Target="https://www.sparkfun.com/products/11574" TargetMode="External"/><Relationship Id="rId6" Type="http://schemas.openxmlformats.org/officeDocument/2006/relationships/hyperlink" Target="https://digilent.com/reference/_media/reference/pmod/pmodoled/pmodoled_rm.pdf" TargetMode="External"/><Relationship Id="rId11" Type="http://schemas.openxmlformats.org/officeDocument/2006/relationships/hyperlink" Target="https://digilent.com/reference/programmable-logic/zybo/reference-manual" TargetMode="External"/><Relationship Id="rId24" Type="http://schemas.openxmlformats.org/officeDocument/2006/relationships/hyperlink" Target="https://digilent.com/reference/_media/reference/pmod/pmodoled/pmodoled_rm.pdf" TargetMode="External"/><Relationship Id="rId32" Type="http://schemas.openxmlformats.org/officeDocument/2006/relationships/hyperlink" Target="https://digilent.com/reference/_media/reference/pmod/pmodtmp3/pmodtmp3_rm.pdf" TargetMode="External"/><Relationship Id="rId37" Type="http://schemas.openxmlformats.org/officeDocument/2006/relationships/hyperlink" Target="https://digilent.com/reference/learn/programmable-logic/tutorials/start" TargetMode="External"/><Relationship Id="rId40" Type="http://schemas.openxmlformats.org/officeDocument/2006/relationships/hyperlink" Target="https://www.samsung.com/us/watches/galaxy-watch5/" TargetMode="External"/><Relationship Id="rId5" Type="http://schemas.openxmlformats.org/officeDocument/2006/relationships/hyperlink" Target="https://digilent.com/reference/_media/reference/pmod/pmodtc1/pmodtc1_rm.pdf" TargetMode="External"/><Relationship Id="rId15" Type="http://schemas.openxmlformats.org/officeDocument/2006/relationships/hyperlink" Target="https://www.xilinx.com/support/documentation-navigation/design-hubs.html" TargetMode="External"/><Relationship Id="rId23" Type="http://schemas.openxmlformats.org/officeDocument/2006/relationships/hyperlink" Target="https://digilent.com/shop/pmod-tmp3-digital-temperature-sensor/" TargetMode="External"/><Relationship Id="rId28" Type="http://schemas.openxmlformats.org/officeDocument/2006/relationships/hyperlink" Target="https://datasheets.maximintegrated.com/en/ds/MAX31855.pdf" TargetMode="External"/><Relationship Id="rId36" Type="http://schemas.openxmlformats.org/officeDocument/2006/relationships/hyperlink" Target="https://www.avnet.com/wps/portal/us/products/avnet-boards/avnet-board-families/minized/" TargetMode="External"/><Relationship Id="rId10" Type="http://schemas.openxmlformats.org/officeDocument/2006/relationships/hyperlink" Target="https://digilent.com/reference/programmable-logic/zybo-z7/start" TargetMode="External"/><Relationship Id="rId19" Type="http://schemas.openxmlformats.org/officeDocument/2006/relationships/hyperlink" Target="https://digilent.com/shop/pmod-ad2-4-channel-12-bit-a-d-converter/" TargetMode="External"/><Relationship Id="rId31" Type="http://schemas.openxmlformats.org/officeDocument/2006/relationships/hyperlink" Target="https://digilent.com/shop/pmod-oled-128-x-32-pixel-monochromatic-oled-display/" TargetMode="External"/><Relationship Id="rId44" Type="http://schemas.openxmlformats.org/officeDocument/2006/relationships/hyperlink" Target="https://en.wikipedia.org/wiki/Circular_buffer" TargetMode="External"/><Relationship Id="rId4" Type="http://schemas.openxmlformats.org/officeDocument/2006/relationships/hyperlink" Target="https://digilent.com/shop/pmod-tmp3-digital-temperature-sensor/" TargetMode="External"/><Relationship Id="rId9" Type="http://schemas.openxmlformats.org/officeDocument/2006/relationships/hyperlink" Target="https://digilent.com/blog/fpga-configurable-logic-block/" TargetMode="External"/><Relationship Id="rId14" Type="http://schemas.openxmlformats.org/officeDocument/2006/relationships/hyperlink" Target="http://www.zynqbook.com/" TargetMode="External"/><Relationship Id="rId22" Type="http://schemas.openxmlformats.org/officeDocument/2006/relationships/hyperlink" Target="https://www.ti.com/lit/an/slva704/slva704.pdf" TargetMode="External"/><Relationship Id="rId27" Type="http://schemas.openxmlformats.org/officeDocument/2006/relationships/hyperlink" Target="https://digilent.com/reference/_media/reference/pmod/pmodtc1/pmodtc1_rm.pdf" TargetMode="External"/><Relationship Id="rId30" Type="http://schemas.openxmlformats.org/officeDocument/2006/relationships/hyperlink" Target="https://cdn-shop.adafruit.com/datasheets/SSD1306.pdf" TargetMode="External"/><Relationship Id="rId35" Type="http://schemas.openxmlformats.org/officeDocument/2006/relationships/hyperlink" Target="https://docs.xilinx.com/r/en-US/ug994-vivado-ip-subsystems/Creating-a-Block-Design" TargetMode="External"/><Relationship Id="rId43" Type="http://schemas.openxmlformats.org/officeDocument/2006/relationships/hyperlink" Target="https://wiki.seeedstudio.com/Grove-GSR_Sensor/" TargetMode="External"/><Relationship Id="rId8" Type="http://schemas.openxmlformats.org/officeDocument/2006/relationships/hyperlink" Target="https://www.xilinx.com/products/silicon-devices/fpga/what-is-an-fpga.html" TargetMode="External"/><Relationship Id="rId3" Type="http://schemas.openxmlformats.org/officeDocument/2006/relationships/hyperlink" Target="https://www.sciencedirect.com/topics/computer-science/galvanic-skin-response" TargetMode="External"/><Relationship Id="rId12" Type="http://schemas.openxmlformats.org/officeDocument/2006/relationships/hyperlink" Target="https://docs.xilinx.com/v/u/en-US/ug585-Zynq-7000-TRM" TargetMode="External"/><Relationship Id="rId17" Type="http://schemas.openxmlformats.org/officeDocument/2006/relationships/hyperlink" Target="https://www.xilinx.com/content/dam/xilinx/support/documents/ip_documentation/axi_interconnect/v1_05_a/ds768_axi_interconnect.pdf" TargetMode="External"/><Relationship Id="rId25" Type="http://schemas.openxmlformats.org/officeDocument/2006/relationships/hyperlink" Target="https://ww1.microchip.com/downloads/aemDocuments/documents/OTH/ProductDocuments/DataSheets/21935D.pdf" TargetMode="External"/><Relationship Id="rId33" Type="http://schemas.openxmlformats.org/officeDocument/2006/relationships/hyperlink" Target="https://www.researchgate.net/publication/273393907_Wearable_Sensors_for_Human_Activity_Monitoring_A_Review" TargetMode="External"/><Relationship Id="rId38" Type="http://schemas.openxmlformats.org/officeDocument/2006/relationships/hyperlink" Target="http://zynqbook.com/download-tu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Wha</b:Tag>
    <b:SourceType>InternetSite</b:SourceType>
    <b:Guid>{DF04CF99-EE1B-4A4E-97EB-E7C2142EB2D1}</b:Guid>
    <b:InternetSiteTitle>What is an FPGA? field programmable gate array. Xilinx. (n.d.). Retrieved November 4, 2022, from https://www.xilinx.com/products/silicon-devices/fpga/what-is-an-fpga.html </b:InternetSiteTitle>
    <b:RefOrder>1</b:RefOrder>
  </b:Source>
  <b:Source>
    <b:Tag>Wha1</b:Tag>
    <b:SourceType>InternetSite</b:SourceType>
    <b:Guid>{A8E00840-49CD-4CD4-B2D4-3DDFFE5ABD27}</b:Guid>
    <b:Title>What is an FPGA? field programmable gate array. Xilinx. (n.d.). Retrieved November 4, 2022, from https://www.xilinx.com/products/silicon-devices/fpga/what-is-an-fpga.html </b:Title>
    <b:RefOrder>2</b:RefOrder>
  </b:Source>
  <b:Source>
    <b:Tag>htt</b:Tag>
    <b:SourceType>InternetSite</b:SourceType>
    <b:Guid>{773F6A1D-E452-4137-A4C1-6EA7F017BA8A}</b:Guid>
    <b:URL>https://digilent.com/shop/pmod-ad2-4-channel-12-bit-a-d-converter/</b:URL>
    <b:RefOrder>3</b:RefOrder>
  </b:Source>
</b:Sources>
</file>

<file path=customXml/itemProps1.xml><?xml version="1.0" encoding="utf-8"?>
<ds:datastoreItem xmlns:ds="http://schemas.openxmlformats.org/officeDocument/2006/customXml" ds:itemID="{CB44368A-E964-45BF-9DD7-C92A7EF75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10094</Words>
  <Characters>57541</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rivera</dc:creator>
  <cp:keywords/>
  <dc:description/>
  <cp:lastModifiedBy>luis rivera</cp:lastModifiedBy>
  <cp:revision>2</cp:revision>
  <cp:lastPrinted>2022-12-03T05:21:00Z</cp:lastPrinted>
  <dcterms:created xsi:type="dcterms:W3CDTF">2023-02-17T23:18:00Z</dcterms:created>
  <dcterms:modified xsi:type="dcterms:W3CDTF">2023-02-17T23:18:00Z</dcterms:modified>
</cp:coreProperties>
</file>